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26201618" w:displacedByCustomXml="next"/>
    <w:bookmarkEnd w:id="0" w:displacedByCustomXml="next"/>
    <w:sdt>
      <w:sdtPr>
        <w:id w:val="918452517"/>
        <w:docPartObj>
          <w:docPartGallery w:val="Cover Pages"/>
          <w:docPartUnique/>
        </w:docPartObj>
      </w:sdtPr>
      <w:sdtEndPr/>
      <w:sdtContent>
        <w:p w14:paraId="6B1C36F3" w14:textId="783EB32A" w:rsidR="004565D5" w:rsidRDefault="004565D5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5EC3289" wp14:editId="3CD70668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-454325</wp:posOffset>
                    </wp:positionV>
                    <wp:extent cx="6819900" cy="2296633"/>
                    <wp:effectExtent l="0" t="0" r="0" b="0"/>
                    <wp:wrapNone/>
                    <wp:docPr id="2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19900" cy="229663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Knockout" w:eastAsiaTheme="majorEastAsia" w:hAnsi="Knockout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  <w:alias w:val="Title"/>
                                  <w:tag w:val=""/>
                                  <w:id w:val="-145278937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09EE2EA" w14:textId="036841D3" w:rsidR="005159D7" w:rsidRPr="006B5998" w:rsidRDefault="005159D7" w:rsidP="0098276C">
                                    <w:pPr>
                                      <w:pStyle w:val="NoSpacing"/>
                                      <w:pBdr>
                                        <w:bottom w:val="single" w:sz="6" w:space="4" w:color="7F7F7F" w:themeColor="text1" w:themeTint="80"/>
                                      </w:pBdr>
                                      <w:rPr>
                                        <w:rFonts w:ascii="Knockout" w:eastAsiaTheme="majorEastAsia" w:hAnsi="Knockout" w:cstheme="majorBidi"/>
                                        <w:color w:val="595959" w:themeColor="text1" w:themeTint="A6"/>
                                        <w:sz w:val="108"/>
                                        <w:szCs w:val="108"/>
                                      </w:rPr>
                                    </w:pPr>
                                    <w:r>
                                      <w:rPr>
                                        <w:rFonts w:ascii="Knockout" w:eastAsiaTheme="majorEastAsia" w:hAnsi="Knockout" w:cstheme="majorBidi"/>
                                        <w:color w:val="595959" w:themeColor="text1" w:themeTint="A6"/>
                                        <w:sz w:val="108"/>
                                        <w:szCs w:val="108"/>
                                      </w:rPr>
                                      <w:t>Tiny</w:t>
                                    </w:r>
                                    <w:r w:rsidR="00A65BC3">
                                      <w:rPr>
                                        <w:rFonts w:ascii="Knockout" w:eastAsiaTheme="majorEastAsia" w:hAnsi="Knockout" w:cstheme="majorBidi"/>
                                        <w:color w:val="595959" w:themeColor="text1" w:themeTint="A6"/>
                                        <w:sz w:val="108"/>
                                        <w:szCs w:val="108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Knockout" w:eastAsiaTheme="majorEastAsia" w:hAnsi="Knockout" w:cstheme="majorBidi"/>
                                        <w:color w:val="595959" w:themeColor="text1" w:themeTint="A6"/>
                                        <w:sz w:val="108"/>
                                        <w:szCs w:val="108"/>
                                      </w:rPr>
                                      <w:t>Arm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Knockout" w:hAnsi="Knockout"/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-204343682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A740752" w14:textId="6FE9F21F" w:rsidR="005159D7" w:rsidRPr="006B5998" w:rsidRDefault="005159D7" w:rsidP="0098276C">
                                    <w:pPr>
                                      <w:pStyle w:val="NoSpacing"/>
                                      <w:spacing w:before="240"/>
                                      <w:rPr>
                                        <w:rFonts w:ascii="Knockout" w:hAnsi="Knockout"/>
                                        <w: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</w:pPr>
                                    <w:r w:rsidRPr="006B5998">
                                      <w:rPr>
                                        <w:rFonts w:ascii="Knockout" w:hAnsi="Knockout"/>
                                        <w: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>Assembly instructons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5EC328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margin-left:0;margin-top:-35.75pt;width:537pt;height:180.85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" filled="f" stroked="f" strokeweight=".5pt">
                    <v:textbox inset="36pt,36pt,36pt,36pt">
                      <w:txbxContent>
                        <w:sdt>
                          <w:sdtPr>
                            <w:rPr>
                              <w:rFonts w:ascii="Knockout" w:eastAsiaTheme="majorEastAsia" w:hAnsi="Knockout" w:cstheme="majorBidi"/>
                              <w:color w:val="595959" w:themeColor="text1" w:themeTint="A6"/>
                              <w:sz w:val="108"/>
                              <w:szCs w:val="108"/>
                            </w:rPr>
                            <w:alias w:val="Title"/>
                            <w:tag w:val=""/>
                            <w:id w:val="-145278937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609EE2EA" w14:textId="036841D3" w:rsidR="005159D7" w:rsidRPr="006B5998" w:rsidRDefault="005159D7" w:rsidP="0098276C">
                              <w:pPr>
                                <w:pStyle w:val="NoSpacing"/>
                                <w:pBdr>
                                  <w:bottom w:val="single" w:sz="6" w:space="4" w:color="7F7F7F" w:themeColor="text1" w:themeTint="80"/>
                                </w:pBdr>
                                <w:rPr>
                                  <w:rFonts w:ascii="Knockout" w:eastAsiaTheme="majorEastAsia" w:hAnsi="Knockout" w:cstheme="majorBidi"/>
                                  <w:color w:val="595959" w:themeColor="text1" w:themeTint="A6"/>
                                  <w:sz w:val="108"/>
                                  <w:szCs w:val="108"/>
                                </w:rPr>
                              </w:pPr>
                              <w:r>
                                <w:rPr>
                                  <w:rFonts w:ascii="Knockout" w:eastAsiaTheme="majorEastAsia" w:hAnsi="Knockout" w:cstheme="majorBidi"/>
                                  <w:color w:val="595959" w:themeColor="text1" w:themeTint="A6"/>
                                  <w:sz w:val="108"/>
                                  <w:szCs w:val="108"/>
                                </w:rPr>
                                <w:t>Tiny</w:t>
                              </w:r>
                              <w:r w:rsidR="00A65BC3">
                                <w:rPr>
                                  <w:rFonts w:ascii="Knockout" w:eastAsiaTheme="majorEastAsia" w:hAnsi="Knockout" w:cstheme="majorBidi"/>
                                  <w:color w:val="595959" w:themeColor="text1" w:themeTint="A6"/>
                                  <w:sz w:val="108"/>
                                  <w:szCs w:val="108"/>
                                </w:rPr>
                                <w:t xml:space="preserve"> </w:t>
                              </w:r>
                              <w:r>
                                <w:rPr>
                                  <w:rFonts w:ascii="Knockout" w:eastAsiaTheme="majorEastAsia" w:hAnsi="Knockout" w:cstheme="majorBidi"/>
                                  <w:color w:val="595959" w:themeColor="text1" w:themeTint="A6"/>
                                  <w:sz w:val="108"/>
                                  <w:szCs w:val="108"/>
                                </w:rPr>
                                <w:t>Arm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Knockout" w:hAnsi="Knockout"/>
                              <w:caps/>
                              <w:color w:val="44546A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-204343682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4A740752" w14:textId="6FE9F21F" w:rsidR="005159D7" w:rsidRPr="006B5998" w:rsidRDefault="005159D7" w:rsidP="0098276C">
                              <w:pPr>
                                <w:pStyle w:val="NoSpacing"/>
                                <w:spacing w:before="240"/>
                                <w:rPr>
                                  <w:rFonts w:ascii="Knockout" w:hAnsi="Knockout"/>
                                  <w:caps/>
                                  <w:color w:val="44546A" w:themeColor="text2"/>
                                  <w:sz w:val="36"/>
                                  <w:szCs w:val="36"/>
                                </w:rPr>
                              </w:pPr>
                              <w:r w:rsidRPr="006B5998">
                                <w:rPr>
                                  <w:rFonts w:ascii="Knockout" w:hAnsi="Knockout"/>
                                  <w:caps/>
                                  <w:color w:val="44546A" w:themeColor="text2"/>
                                  <w:sz w:val="36"/>
                                  <w:szCs w:val="36"/>
                                </w:rPr>
                                <w:t>Assembly instructons</w:t>
                              </w:r>
                            </w:p>
                          </w:sdtContent>
                        </w:sdt>
                      </w:txbxContent>
                    </v:textbox>
                    <w10:wrap anchorx="margin"/>
                  </v:shape>
                </w:pict>
              </mc:Fallback>
            </mc:AlternateContent>
          </w:r>
        </w:p>
        <w:p w14:paraId="04AE783B" w14:textId="12E4B08B" w:rsidR="004565D5" w:rsidRDefault="004565D5"/>
        <w:p w14:paraId="6A5571E6" w14:textId="32A8BB0A" w:rsidR="004565D5" w:rsidRDefault="004565D5"/>
        <w:p w14:paraId="0E1C4B19" w14:textId="6E79B71A" w:rsidR="004565D5" w:rsidRDefault="004565D5"/>
        <w:p w14:paraId="4E72430D" w14:textId="10832510" w:rsidR="004565D5" w:rsidRDefault="004565D5"/>
        <w:p w14:paraId="12319A67" w14:textId="13FD0EC1" w:rsidR="004565D5" w:rsidRDefault="004565D5"/>
        <w:p w14:paraId="20E3C53A" w14:textId="7FEB5CEF" w:rsidR="003A6493" w:rsidRDefault="00DE26B8" w:rsidP="00DE26B8">
          <w:pPr>
            <w:jc w:val="center"/>
          </w:pPr>
          <w:r>
            <w:rPr>
              <w:noProof/>
            </w:rPr>
            <w:drawing>
              <wp:inline distT="0" distB="0" distL="0" distR="0" wp14:anchorId="5E6A87DC" wp14:editId="411B24D7">
                <wp:extent cx="4663184" cy="4890977"/>
                <wp:effectExtent l="0" t="0" r="4445" b="508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1397" r="25892" b="8097"/>
                        <a:stretch/>
                      </pic:blipFill>
                      <pic:spPr bwMode="auto">
                        <a:xfrm>
                          <a:off x="0" y="0"/>
                          <a:ext cx="4697507" cy="49269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5A1C0902" w14:textId="77777777" w:rsidR="00DE26B8" w:rsidRDefault="00DE26B8" w:rsidP="00364868"/>
        <w:p w14:paraId="6A86D805" w14:textId="77777777" w:rsidR="000A715B" w:rsidRDefault="00587BDE" w:rsidP="000A715B">
          <w:pPr>
            <w:jc w:val="center"/>
          </w:pPr>
          <w:r>
            <w:rPr>
              <w:noProof/>
            </w:rPr>
            <w:drawing>
              <wp:inline distT="0" distB="0" distL="0" distR="0" wp14:anchorId="049DBD4B" wp14:editId="0DC85C8C">
                <wp:extent cx="5815965" cy="2030730"/>
                <wp:effectExtent l="0" t="0" r="0" b="7620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815965" cy="2030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98276C">
            <w:br w:type="page"/>
          </w:r>
        </w:p>
        <w:p w14:paraId="408FD887" w14:textId="2D71318E" w:rsidR="00404F00" w:rsidRPr="000A715B" w:rsidRDefault="00C71433" w:rsidP="000A715B">
          <w:pPr>
            <w:jc w:val="center"/>
          </w:pPr>
        </w:p>
      </w:sdtContent>
    </w:sdt>
    <w:p w14:paraId="0496523A" w14:textId="293EF607" w:rsidR="00EC4201" w:rsidRPr="000542AF" w:rsidRDefault="00645729" w:rsidP="005A063E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52"/>
          <w:szCs w:val="52"/>
        </w:rPr>
      </w:pPr>
      <w:r>
        <w:rPr>
          <w:rFonts w:ascii="Knockout" w:eastAsiaTheme="majorEastAsia" w:hAnsi="Knockout" w:cstheme="majorBidi"/>
          <w:color w:val="595959" w:themeColor="text1" w:themeTint="A6"/>
          <w:sz w:val="52"/>
          <w:szCs w:val="52"/>
        </w:rPr>
        <w:t>Kit Contents</w:t>
      </w:r>
    </w:p>
    <w:p w14:paraId="0FD90C5A" w14:textId="18A96B73" w:rsidR="00645729" w:rsidRPr="003F607B" w:rsidRDefault="00645729" w:rsidP="00DC27D8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Large Hardware Kit</w:t>
      </w:r>
    </w:p>
    <w:p w14:paraId="666D1286" w14:textId="6B82E37C" w:rsidR="00645729" w:rsidRPr="003F607B" w:rsidRDefault="00645729" w:rsidP="00645729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10x ½” Aluminum Hex Standoff</w:t>
      </w:r>
      <w:r w:rsidR="00815009" w:rsidRPr="003F607B">
        <w:rPr>
          <w:rFonts w:ascii="Knockout" w:hAnsi="Knockout" w:cstheme="majorHAnsi"/>
          <w:sz w:val="20"/>
          <w:szCs w:val="20"/>
        </w:rPr>
        <w:t xml:space="preserve"> [#6-32]</w:t>
      </w:r>
    </w:p>
    <w:p w14:paraId="610E739D" w14:textId="128DDAF0" w:rsidR="00645729" w:rsidRPr="003F607B" w:rsidRDefault="00645729" w:rsidP="00645729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4x</w:t>
      </w:r>
      <w:r w:rsidR="00815009" w:rsidRPr="003F607B">
        <w:rPr>
          <w:rFonts w:ascii="Knockout" w:hAnsi="Knockout" w:cstheme="majorHAnsi"/>
          <w:sz w:val="20"/>
          <w:szCs w:val="20"/>
        </w:rPr>
        <w:t xml:space="preserve"> </w:t>
      </w:r>
      <w:r w:rsidRPr="003F607B">
        <w:rPr>
          <w:rFonts w:ascii="Knockout" w:hAnsi="Knockout" w:cstheme="majorHAnsi"/>
          <w:sz w:val="20"/>
          <w:szCs w:val="20"/>
        </w:rPr>
        <w:t>¼”</w:t>
      </w:r>
      <w:r w:rsidR="00BA0B74" w:rsidRPr="003F607B">
        <w:rPr>
          <w:rFonts w:ascii="Knockout" w:hAnsi="Knockout" w:cstheme="majorHAnsi"/>
          <w:sz w:val="20"/>
          <w:szCs w:val="20"/>
        </w:rPr>
        <w:t xml:space="preserve"> </w:t>
      </w:r>
      <w:r w:rsidRPr="003F607B">
        <w:rPr>
          <w:rFonts w:ascii="Knockout" w:hAnsi="Knockout" w:cstheme="majorHAnsi"/>
          <w:sz w:val="20"/>
          <w:szCs w:val="20"/>
        </w:rPr>
        <w:t>Aluminum Hex Standoff</w:t>
      </w:r>
      <w:r w:rsidR="00815009" w:rsidRPr="003F607B">
        <w:rPr>
          <w:rFonts w:ascii="Knockout" w:hAnsi="Knockout" w:cstheme="majorHAnsi"/>
          <w:sz w:val="20"/>
          <w:szCs w:val="20"/>
        </w:rPr>
        <w:t xml:space="preserve"> [#6-32]</w:t>
      </w:r>
    </w:p>
    <w:p w14:paraId="7E125E00" w14:textId="23F5CFE7" w:rsidR="00645729" w:rsidRPr="003F607B" w:rsidRDefault="00645729" w:rsidP="00645729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1x 1” Aluminum Hex Standoff</w:t>
      </w:r>
      <w:r w:rsidR="00815009" w:rsidRPr="003F607B">
        <w:rPr>
          <w:rFonts w:ascii="Knockout" w:hAnsi="Knockout" w:cstheme="majorHAnsi"/>
          <w:sz w:val="20"/>
          <w:szCs w:val="20"/>
        </w:rPr>
        <w:t xml:space="preserve"> [#6-32]</w:t>
      </w:r>
    </w:p>
    <w:p w14:paraId="48D6906F" w14:textId="2BA5D549" w:rsidR="00645729" w:rsidRPr="003F607B" w:rsidRDefault="00645729" w:rsidP="00815009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 xml:space="preserve">18x </w:t>
      </w:r>
      <w:r w:rsidR="00815009" w:rsidRPr="003F607B">
        <w:rPr>
          <w:rFonts w:ascii="Knockout" w:hAnsi="Knockout" w:cstheme="majorHAnsi"/>
          <w:sz w:val="20"/>
          <w:szCs w:val="20"/>
        </w:rPr>
        <w:t>3/8” Slotted Nylon Screw [#6-32]</w:t>
      </w:r>
    </w:p>
    <w:p w14:paraId="48700DEC" w14:textId="47E13437" w:rsidR="00815009" w:rsidRPr="003F607B" w:rsidRDefault="00815009" w:rsidP="00815009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Small Hardware Kit</w:t>
      </w:r>
    </w:p>
    <w:p w14:paraId="0CDCD016" w14:textId="07FBD02D" w:rsidR="00815009" w:rsidRPr="003F607B" w:rsidRDefault="00815009" w:rsidP="00815009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4x 1/32”</w:t>
      </w:r>
      <w:ins w:id="1" w:author="Laverena Wienclaw" w:date="2020-02-05T15:39:00Z">
        <w:r w:rsidR="00C456DD" w:rsidRPr="003F607B">
          <w:rPr>
            <w:rFonts w:ascii="Knockout" w:hAnsi="Knockout" w:cstheme="majorHAnsi"/>
            <w:sz w:val="20"/>
            <w:szCs w:val="20"/>
          </w:rPr>
          <w:t xml:space="preserve"> </w:t>
        </w:r>
      </w:ins>
      <w:r w:rsidRPr="003F607B">
        <w:rPr>
          <w:rFonts w:ascii="Knockout" w:hAnsi="Knockout" w:cstheme="majorHAnsi"/>
          <w:sz w:val="20"/>
          <w:szCs w:val="20"/>
        </w:rPr>
        <w:t>Small Black O-Rings</w:t>
      </w:r>
    </w:p>
    <w:p w14:paraId="2E648BEE" w14:textId="026D0C45" w:rsidR="00815009" w:rsidRPr="003F607B" w:rsidRDefault="00815009" w:rsidP="00815009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4x 3mm Acrylic Spacers</w:t>
      </w:r>
    </w:p>
    <w:p w14:paraId="72C92B5D" w14:textId="4F8DC101" w:rsidR="00815009" w:rsidRPr="003F607B" w:rsidRDefault="00815009" w:rsidP="00815009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30x M1.4 8MM Steel Tapping Screws</w:t>
      </w:r>
    </w:p>
    <w:p w14:paraId="1A20163F" w14:textId="6714D325" w:rsidR="00377E40" w:rsidRPr="003F607B" w:rsidRDefault="00815009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30x Stainless Steel Washers</w:t>
      </w:r>
    </w:p>
    <w:p w14:paraId="709EA586" w14:textId="259D01E4" w:rsidR="00377E40" w:rsidRPr="003F607B" w:rsidRDefault="00377E40" w:rsidP="000C27B0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Electronics</w:t>
      </w:r>
    </w:p>
    <w:p w14:paraId="520D09A1" w14:textId="3C119364" w:rsidR="000C27B0" w:rsidRPr="003F607B" w:rsidRDefault="000C27B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1</w:t>
      </w:r>
      <w:ins w:id="2" w:author="Laverena Wienclaw" w:date="2020-02-05T15:44:00Z">
        <w:r w:rsidR="002E4D84" w:rsidRPr="003F607B">
          <w:rPr>
            <w:rFonts w:ascii="Knockout" w:hAnsi="Knockout" w:cstheme="majorHAnsi"/>
            <w:sz w:val="20"/>
            <w:szCs w:val="20"/>
          </w:rPr>
          <w:t>x</w:t>
        </w:r>
      </w:ins>
      <w:del w:id="3" w:author="Laverena Wienclaw" w:date="2020-02-05T15:44:00Z">
        <w:r w:rsidR="00BA0B74" w:rsidRPr="003F607B" w:rsidDel="002E4D84">
          <w:rPr>
            <w:rFonts w:ascii="Knockout" w:hAnsi="Knockout" w:cstheme="majorHAnsi"/>
            <w:sz w:val="20"/>
            <w:szCs w:val="20"/>
          </w:rPr>
          <w:delText xml:space="preserve"> </w:delText>
        </w:r>
        <w:r w:rsidRPr="003F607B" w:rsidDel="002E4D84">
          <w:rPr>
            <w:rFonts w:ascii="Knockout" w:hAnsi="Knockout" w:cstheme="majorHAnsi"/>
            <w:sz w:val="20"/>
            <w:szCs w:val="20"/>
          </w:rPr>
          <w:delText>×</w:delText>
        </w:r>
      </w:del>
      <w:r w:rsidRPr="003F607B">
        <w:rPr>
          <w:rFonts w:ascii="Knockout" w:hAnsi="Knockout" w:cstheme="majorHAnsi"/>
          <w:sz w:val="20"/>
          <w:szCs w:val="20"/>
        </w:rPr>
        <w:t xml:space="preserve"> 200mm 5-pin Wireling cable </w:t>
      </w:r>
      <w:r w:rsidR="00645729" w:rsidRPr="003F607B">
        <w:rPr>
          <w:rFonts w:ascii="Knockout" w:hAnsi="Knockout" w:cstheme="majorHAnsi"/>
          <w:sz w:val="20"/>
          <w:szCs w:val="20"/>
        </w:rPr>
        <w:t>(</w:t>
      </w:r>
      <w:r w:rsidRPr="003F607B">
        <w:rPr>
          <w:rFonts w:ascii="Knockout" w:hAnsi="Knockout" w:cstheme="majorHAnsi"/>
          <w:sz w:val="20"/>
          <w:szCs w:val="20"/>
        </w:rPr>
        <w:t xml:space="preserve">for TOF </w:t>
      </w:r>
      <w:r w:rsidR="00645729" w:rsidRPr="003F607B">
        <w:rPr>
          <w:rFonts w:ascii="Knockout" w:hAnsi="Knockout" w:cstheme="majorHAnsi"/>
          <w:sz w:val="20"/>
          <w:szCs w:val="20"/>
        </w:rPr>
        <w:t xml:space="preserve">Distance </w:t>
      </w:r>
      <w:r w:rsidRPr="003F607B">
        <w:rPr>
          <w:rFonts w:ascii="Knockout" w:hAnsi="Knockout" w:cstheme="majorHAnsi"/>
          <w:sz w:val="20"/>
          <w:szCs w:val="20"/>
        </w:rPr>
        <w:t>Wireling</w:t>
      </w:r>
      <w:r w:rsidR="00645729" w:rsidRPr="003F607B">
        <w:rPr>
          <w:rFonts w:ascii="Knockout" w:hAnsi="Knockout" w:cstheme="majorHAnsi"/>
          <w:sz w:val="20"/>
          <w:szCs w:val="20"/>
        </w:rPr>
        <w:t>)</w:t>
      </w:r>
    </w:p>
    <w:p w14:paraId="59373B6E" w14:textId="05EF8E84" w:rsidR="000C27B0" w:rsidRPr="003F607B" w:rsidRDefault="002E4D84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ins w:id="4" w:author="Laverena Wienclaw" w:date="2020-02-05T15:43:00Z">
        <w:r w:rsidRPr="003F607B">
          <w:rPr>
            <w:rFonts w:ascii="Knockout" w:hAnsi="Knockout" w:cstheme="majorHAnsi"/>
            <w:sz w:val="20"/>
            <w:szCs w:val="20"/>
          </w:rPr>
          <w:t>1</w:t>
        </w:r>
      </w:ins>
      <w:del w:id="5" w:author="Laverena Wienclaw" w:date="2020-02-05T15:43:00Z">
        <w:r w:rsidR="000C27B0" w:rsidRPr="003F607B" w:rsidDel="002E4D84">
          <w:rPr>
            <w:rFonts w:ascii="Knockout" w:hAnsi="Knockout" w:cstheme="majorHAnsi"/>
            <w:sz w:val="20"/>
            <w:szCs w:val="20"/>
          </w:rPr>
          <w:delText>3</w:delText>
        </w:r>
      </w:del>
      <w:ins w:id="6" w:author="Laverena Wienclaw" w:date="2020-02-05T15:44:00Z">
        <w:r w:rsidRPr="003F607B">
          <w:rPr>
            <w:rFonts w:ascii="Knockout" w:hAnsi="Knockout" w:cstheme="majorHAnsi"/>
            <w:sz w:val="20"/>
            <w:szCs w:val="20"/>
          </w:rPr>
          <w:t>x</w:t>
        </w:r>
      </w:ins>
      <w:del w:id="7" w:author="Laverena Wienclaw" w:date="2020-02-05T15:44:00Z">
        <w:r w:rsidR="000C27B0" w:rsidRPr="003F607B" w:rsidDel="002E4D84">
          <w:rPr>
            <w:rFonts w:ascii="Knockout" w:hAnsi="Knockout" w:cstheme="majorHAnsi"/>
            <w:sz w:val="20"/>
            <w:szCs w:val="20"/>
          </w:rPr>
          <w:delText>×</w:delText>
        </w:r>
      </w:del>
      <w:r w:rsidR="000C27B0" w:rsidRPr="003F607B">
        <w:rPr>
          <w:rFonts w:ascii="Knockout" w:hAnsi="Knockout" w:cstheme="majorHAnsi"/>
          <w:sz w:val="20"/>
          <w:szCs w:val="20"/>
        </w:rPr>
        <w:t xml:space="preserve"> 100mm 5-pin Wireling cables </w:t>
      </w:r>
      <w:r w:rsidR="00645729" w:rsidRPr="003F607B">
        <w:rPr>
          <w:rFonts w:ascii="Knockout" w:hAnsi="Knockout" w:cstheme="majorHAnsi"/>
          <w:sz w:val="20"/>
          <w:szCs w:val="20"/>
        </w:rPr>
        <w:t>(</w:t>
      </w:r>
      <w:r w:rsidR="000C27B0" w:rsidRPr="003F607B">
        <w:rPr>
          <w:rFonts w:ascii="Knockout" w:hAnsi="Knockout" w:cstheme="majorHAnsi"/>
          <w:sz w:val="20"/>
          <w:szCs w:val="20"/>
        </w:rPr>
        <w:t xml:space="preserve">for </w:t>
      </w:r>
      <w:del w:id="8" w:author="Laverena Wienclaw" w:date="2020-02-05T15:43:00Z">
        <w:r w:rsidR="000C27B0" w:rsidRPr="003F607B" w:rsidDel="002E4D84">
          <w:rPr>
            <w:rFonts w:ascii="Knockout" w:hAnsi="Knockout" w:cstheme="majorHAnsi"/>
            <w:sz w:val="20"/>
            <w:szCs w:val="20"/>
          </w:rPr>
          <w:delText xml:space="preserve">Color Sensor and </w:delText>
        </w:r>
      </w:del>
      <w:r w:rsidR="000C27B0" w:rsidRPr="003F607B">
        <w:rPr>
          <w:rFonts w:ascii="Knockout" w:hAnsi="Knockout" w:cstheme="majorHAnsi"/>
          <w:sz w:val="20"/>
          <w:szCs w:val="20"/>
        </w:rPr>
        <w:t>0.96”</w:t>
      </w:r>
      <w:ins w:id="9" w:author="Laverena Wienclaw" w:date="2020-02-05T15:46:00Z">
        <w:r w:rsidR="003F607B" w:rsidRPr="003F607B">
          <w:rPr>
            <w:rFonts w:ascii="Knockout" w:hAnsi="Knockout" w:cstheme="majorHAnsi"/>
            <w:sz w:val="20"/>
            <w:szCs w:val="20"/>
          </w:rPr>
          <w:t xml:space="preserve"> OLED</w:t>
        </w:r>
      </w:ins>
      <w:r w:rsidR="000C27B0" w:rsidRPr="003F607B">
        <w:rPr>
          <w:rFonts w:ascii="Knockout" w:hAnsi="Knockout" w:cstheme="majorHAnsi"/>
          <w:sz w:val="20"/>
          <w:szCs w:val="20"/>
        </w:rPr>
        <w:t xml:space="preserve"> Screen Wireling</w:t>
      </w:r>
      <w:del w:id="10" w:author="Laverena Wienclaw" w:date="2020-02-05T15:43:00Z">
        <w:r w:rsidR="000C27B0" w:rsidRPr="003F607B" w:rsidDel="002E4D84">
          <w:rPr>
            <w:rFonts w:ascii="Knockout" w:hAnsi="Knockout" w:cstheme="majorHAnsi"/>
            <w:sz w:val="20"/>
            <w:szCs w:val="20"/>
          </w:rPr>
          <w:delText>s</w:delText>
        </w:r>
      </w:del>
      <w:r w:rsidR="00645729" w:rsidRPr="003F607B">
        <w:rPr>
          <w:rFonts w:ascii="Knockout" w:hAnsi="Knockout" w:cstheme="majorHAnsi"/>
          <w:sz w:val="20"/>
          <w:szCs w:val="20"/>
        </w:rPr>
        <w:t>)</w:t>
      </w:r>
    </w:p>
    <w:p w14:paraId="42B150B4" w14:textId="6D417FF4" w:rsidR="00377E40" w:rsidRPr="003F607B" w:rsidRDefault="00A11049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1</w:t>
      </w:r>
      <w:ins w:id="11" w:author="Laverena Wienclaw" w:date="2020-02-05T15:44:00Z">
        <w:r w:rsidR="002E4D84" w:rsidRPr="003F607B">
          <w:rPr>
            <w:rFonts w:ascii="Knockout" w:hAnsi="Knockout" w:cstheme="majorHAnsi"/>
            <w:sz w:val="20"/>
            <w:szCs w:val="20"/>
          </w:rPr>
          <w:t>x</w:t>
        </w:r>
      </w:ins>
      <w:del w:id="12" w:author="Laverena Wienclaw" w:date="2020-02-05T15:44:00Z">
        <w:r w:rsidRPr="003F607B" w:rsidDel="002E4D84">
          <w:rPr>
            <w:rFonts w:ascii="Knockout" w:hAnsi="Knockout" w:cstheme="majorHAnsi"/>
            <w:sz w:val="20"/>
            <w:szCs w:val="20"/>
          </w:rPr>
          <w:delText>×</w:delText>
        </w:r>
      </w:del>
      <w:r w:rsidRPr="003F607B">
        <w:rPr>
          <w:rFonts w:ascii="Knockout" w:hAnsi="Knockout" w:cstheme="majorHAnsi"/>
          <w:sz w:val="20"/>
          <w:szCs w:val="20"/>
        </w:rPr>
        <w:t xml:space="preserve"> 1</w:t>
      </w:r>
      <w:r w:rsidR="00645729" w:rsidRPr="003F607B">
        <w:rPr>
          <w:rFonts w:ascii="Knockout" w:hAnsi="Knockout" w:cstheme="majorHAnsi"/>
          <w:sz w:val="20"/>
          <w:szCs w:val="20"/>
        </w:rPr>
        <w:t>0</w:t>
      </w:r>
      <w:r w:rsidRPr="003F607B">
        <w:rPr>
          <w:rFonts w:ascii="Knockout" w:hAnsi="Knockout" w:cstheme="majorHAnsi"/>
          <w:sz w:val="20"/>
          <w:szCs w:val="20"/>
        </w:rPr>
        <w:t>00</w:t>
      </w:r>
      <w:del w:id="13" w:author="Laverena Wienclaw" w:date="2020-02-05T15:39:00Z">
        <w:r w:rsidRPr="003F607B" w:rsidDel="00C456DD">
          <w:rPr>
            <w:rFonts w:ascii="Knockout" w:hAnsi="Knockout" w:cstheme="majorHAnsi"/>
            <w:sz w:val="20"/>
            <w:szCs w:val="20"/>
          </w:rPr>
          <w:delText xml:space="preserve"> </w:delText>
        </w:r>
      </w:del>
      <w:r w:rsidRPr="003F607B">
        <w:rPr>
          <w:rFonts w:ascii="Knockout" w:hAnsi="Knockout" w:cstheme="majorHAnsi"/>
          <w:sz w:val="20"/>
          <w:szCs w:val="20"/>
        </w:rPr>
        <w:t xml:space="preserve">mAh </w:t>
      </w:r>
      <w:ins w:id="14" w:author="Laverena Wienclaw" w:date="2020-02-05T15:39:00Z">
        <w:r w:rsidR="00C456DD" w:rsidRPr="003F607B">
          <w:rPr>
            <w:rFonts w:ascii="Knockout" w:hAnsi="Knockout" w:cstheme="majorHAnsi"/>
            <w:sz w:val="20"/>
            <w:szCs w:val="20"/>
          </w:rPr>
          <w:t>B</w:t>
        </w:r>
      </w:ins>
      <w:del w:id="15" w:author="Laverena Wienclaw" w:date="2020-02-05T15:39:00Z">
        <w:r w:rsidRPr="003F607B" w:rsidDel="00C456DD">
          <w:rPr>
            <w:rFonts w:ascii="Knockout" w:hAnsi="Knockout" w:cstheme="majorHAnsi"/>
            <w:sz w:val="20"/>
            <w:szCs w:val="20"/>
          </w:rPr>
          <w:delText>b</w:delText>
        </w:r>
      </w:del>
      <w:r w:rsidRPr="003F607B">
        <w:rPr>
          <w:rFonts w:ascii="Knockout" w:hAnsi="Knockout" w:cstheme="majorHAnsi"/>
          <w:sz w:val="20"/>
          <w:szCs w:val="20"/>
        </w:rPr>
        <w:t xml:space="preserve">attery </w:t>
      </w:r>
    </w:p>
    <w:p w14:paraId="02E6DF42" w14:textId="2C7C5A68" w:rsidR="00BA0B74" w:rsidRPr="003F607B" w:rsidRDefault="00BA0B74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1x RobotZero Processor</w:t>
      </w:r>
    </w:p>
    <w:p w14:paraId="63AF5471" w14:textId="2C7807FF" w:rsidR="00BA0B74" w:rsidRPr="003F607B" w:rsidRDefault="00BA0B74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4</w:t>
      </w:r>
      <w:del w:id="16" w:author="Laverena Wienclaw" w:date="2020-02-05T15:44:00Z">
        <w:r w:rsidRPr="003F607B" w:rsidDel="002E4D84">
          <w:rPr>
            <w:rFonts w:ascii="Knockout" w:hAnsi="Knockout" w:cstheme="majorHAnsi"/>
            <w:sz w:val="20"/>
            <w:szCs w:val="20"/>
          </w:rPr>
          <w:delText xml:space="preserve"> </w:delText>
        </w:r>
      </w:del>
      <w:r w:rsidRPr="003F607B">
        <w:rPr>
          <w:rFonts w:ascii="Knockout" w:hAnsi="Knockout" w:cstheme="majorHAnsi"/>
          <w:sz w:val="20"/>
          <w:szCs w:val="20"/>
        </w:rPr>
        <w:t xml:space="preserve">x </w:t>
      </w:r>
      <w:ins w:id="17" w:author="Laverena Wienclaw" w:date="2020-02-05T15:40:00Z">
        <w:r w:rsidR="00C456DD" w:rsidRPr="003F607B">
          <w:rPr>
            <w:rFonts w:ascii="Knockout" w:hAnsi="Knockout" w:cstheme="majorHAnsi"/>
            <w:sz w:val="20"/>
            <w:szCs w:val="20"/>
          </w:rPr>
          <w:t>EMAX ES9051 4.1G Digital Servos</w:t>
        </w:r>
      </w:ins>
      <w:r w:rsidR="009F1412">
        <w:rPr>
          <w:rFonts w:ascii="Knockout" w:hAnsi="Knockout" w:cstheme="majorHAnsi"/>
          <w:sz w:val="20"/>
          <w:szCs w:val="20"/>
        </w:rPr>
        <w:t xml:space="preserve"> (Servo Mounting Kits included in each box)</w:t>
      </w:r>
    </w:p>
    <w:p w14:paraId="2CB4BB8A" w14:textId="77777777" w:rsidR="00C43B1A" w:rsidRPr="003F607B" w:rsidRDefault="00C43B1A" w:rsidP="00C43B1A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Required Tools</w:t>
      </w:r>
    </w:p>
    <w:p w14:paraId="792CF07E" w14:textId="3D3E7AAF" w:rsidR="00C43B1A" w:rsidRPr="003F607B" w:rsidRDefault="00C43B1A" w:rsidP="00BA0B74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1</w:t>
      </w:r>
      <w:ins w:id="18" w:author="Laverena Wienclaw" w:date="2020-02-05T15:45:00Z">
        <w:r w:rsidR="00CF4ECB" w:rsidRPr="003F607B">
          <w:rPr>
            <w:rFonts w:ascii="Knockout" w:hAnsi="Knockout" w:cstheme="majorHAnsi"/>
            <w:sz w:val="20"/>
            <w:szCs w:val="20"/>
          </w:rPr>
          <w:t>x</w:t>
        </w:r>
      </w:ins>
      <w:del w:id="19" w:author="Laverena Wienclaw" w:date="2020-02-05T15:45:00Z">
        <w:r w:rsidRPr="003F607B" w:rsidDel="00CF4ECB">
          <w:rPr>
            <w:rFonts w:ascii="Knockout" w:hAnsi="Knockout" w:cstheme="majorHAnsi"/>
            <w:sz w:val="20"/>
            <w:szCs w:val="20"/>
          </w:rPr>
          <w:delText xml:space="preserve"> ×</w:delText>
        </w:r>
      </w:del>
      <w:r w:rsidRPr="003F607B">
        <w:rPr>
          <w:rFonts w:ascii="Knockout" w:hAnsi="Knockout" w:cstheme="majorHAnsi"/>
          <w:sz w:val="20"/>
          <w:szCs w:val="20"/>
        </w:rPr>
        <w:t xml:space="preserve"> Small Philips screwdriver for M1.4 x 8mm screws </w:t>
      </w:r>
    </w:p>
    <w:p w14:paraId="4C131845" w14:textId="4C749E10" w:rsidR="00C43B1A" w:rsidRPr="003F607B" w:rsidRDefault="00645729" w:rsidP="00C43B1A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Recommended</w:t>
      </w:r>
      <w:r w:rsidR="00C43B1A" w:rsidRPr="003F607B">
        <w:rPr>
          <w:rFonts w:ascii="Knockout" w:hAnsi="Knockout" w:cstheme="majorHAnsi"/>
          <w:sz w:val="20"/>
          <w:szCs w:val="20"/>
        </w:rPr>
        <w:t xml:space="preserve"> Tools</w:t>
      </w:r>
    </w:p>
    <w:p w14:paraId="1396EAB5" w14:textId="20F56437" w:rsidR="00C43B1A" w:rsidRPr="003F607B" w:rsidRDefault="00C43B1A" w:rsidP="00C43B1A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1</w:t>
      </w:r>
      <w:ins w:id="20" w:author="Laverena Wienclaw" w:date="2020-02-05T15:45:00Z">
        <w:r w:rsidR="00CF4ECB" w:rsidRPr="003F607B">
          <w:rPr>
            <w:rFonts w:ascii="Knockout" w:hAnsi="Knockout" w:cstheme="majorHAnsi"/>
            <w:sz w:val="20"/>
            <w:szCs w:val="20"/>
          </w:rPr>
          <w:t>x</w:t>
        </w:r>
      </w:ins>
      <w:del w:id="21" w:author="Laverena Wienclaw" w:date="2020-02-05T15:45:00Z">
        <w:r w:rsidRPr="003F607B" w:rsidDel="00CF4ECB">
          <w:rPr>
            <w:rFonts w:ascii="Knockout" w:hAnsi="Knockout" w:cstheme="majorHAnsi"/>
            <w:sz w:val="20"/>
            <w:szCs w:val="20"/>
          </w:rPr>
          <w:delText xml:space="preserve"> ×</w:delText>
        </w:r>
      </w:del>
      <w:r w:rsidRPr="003F607B">
        <w:rPr>
          <w:rFonts w:ascii="Knockout" w:hAnsi="Knockout" w:cstheme="majorHAnsi"/>
          <w:sz w:val="20"/>
          <w:szCs w:val="20"/>
        </w:rPr>
        <w:t xml:space="preserve"> Large flathead screwdriver for nylon screws </w:t>
      </w:r>
    </w:p>
    <w:p w14:paraId="1FB6DADA" w14:textId="01126741" w:rsidR="00C43B1A" w:rsidRPr="003F607B" w:rsidRDefault="00C43B1A" w:rsidP="00C43B1A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0"/>
          <w:szCs w:val="20"/>
        </w:rPr>
      </w:pPr>
      <w:r w:rsidRPr="003F607B">
        <w:rPr>
          <w:rFonts w:ascii="Knockout" w:hAnsi="Knockout" w:cstheme="majorHAnsi"/>
          <w:sz w:val="20"/>
          <w:szCs w:val="20"/>
        </w:rPr>
        <w:t>1</w:t>
      </w:r>
      <w:ins w:id="22" w:author="Laverena Wienclaw" w:date="2020-02-05T15:45:00Z">
        <w:r w:rsidR="00CF4ECB" w:rsidRPr="003F607B">
          <w:rPr>
            <w:rFonts w:ascii="Knockout" w:hAnsi="Knockout" w:cstheme="majorHAnsi"/>
            <w:sz w:val="20"/>
            <w:szCs w:val="20"/>
          </w:rPr>
          <w:t>x</w:t>
        </w:r>
      </w:ins>
      <w:del w:id="23" w:author="Laverena Wienclaw" w:date="2020-02-05T15:45:00Z">
        <w:r w:rsidRPr="003F607B" w:rsidDel="00CF4ECB">
          <w:rPr>
            <w:rFonts w:ascii="Knockout" w:hAnsi="Knockout" w:cstheme="majorHAnsi"/>
            <w:sz w:val="20"/>
            <w:szCs w:val="20"/>
          </w:rPr>
          <w:delText xml:space="preserve"> ×</w:delText>
        </w:r>
      </w:del>
      <w:r w:rsidRPr="003F607B">
        <w:rPr>
          <w:rFonts w:ascii="Knockout" w:hAnsi="Knockout" w:cstheme="majorHAnsi"/>
          <w:sz w:val="20"/>
          <w:szCs w:val="20"/>
        </w:rPr>
        <w:t xml:space="preserve"> Tweezers for small parts and routing cables</w:t>
      </w:r>
    </w:p>
    <w:p w14:paraId="568E855D" w14:textId="7A4E9934" w:rsidR="00377E40" w:rsidRPr="00377E40" w:rsidRDefault="00377E40" w:rsidP="00377E40">
      <w:pPr>
        <w:spacing w:line="240" w:lineRule="auto"/>
        <w:rPr>
          <w:rFonts w:ascii="Knockout" w:hAnsi="Knockout" w:cstheme="majorHAnsi"/>
          <w:sz w:val="16"/>
          <w:szCs w:val="16"/>
        </w:rPr>
        <w:sectPr w:rsidR="00377E40" w:rsidRPr="00377E40" w:rsidSect="0098276C">
          <w:headerReference w:type="default" r:id="rId9"/>
          <w:pgSz w:w="12240" w:h="15840"/>
          <w:pgMar w:top="720" w:right="720" w:bottom="720" w:left="720" w:header="720" w:footer="720" w:gutter="0"/>
          <w:pgNumType w:start="0"/>
          <w:cols w:space="720"/>
          <w:titlePg/>
          <w:docGrid w:linePitch="360"/>
        </w:sectPr>
      </w:pPr>
    </w:p>
    <w:p w14:paraId="74C4886E" w14:textId="0534A0E4" w:rsidR="00427AFB" w:rsidRPr="00377E40" w:rsidRDefault="00427AFB" w:rsidP="00427AFB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 xml:space="preserve">Thin </w:t>
      </w:r>
      <w:r w:rsidR="00377E40" w:rsidRPr="00377E40">
        <w:rPr>
          <w:rFonts w:ascii="Knockout" w:hAnsi="Knockout" w:cstheme="majorHAnsi"/>
          <w:sz w:val="18"/>
          <w:szCs w:val="18"/>
        </w:rPr>
        <w:t>A</w:t>
      </w:r>
      <w:r w:rsidRPr="00377E40">
        <w:rPr>
          <w:rFonts w:ascii="Knockout" w:hAnsi="Knockout" w:cstheme="majorHAnsi"/>
          <w:sz w:val="18"/>
          <w:szCs w:val="18"/>
        </w:rPr>
        <w:t xml:space="preserve">crylic </w:t>
      </w:r>
      <w:r w:rsidR="00377E40" w:rsidRPr="00377E40">
        <w:rPr>
          <w:rFonts w:ascii="Knockout" w:hAnsi="Knockout" w:cstheme="majorHAnsi"/>
          <w:sz w:val="18"/>
          <w:szCs w:val="18"/>
        </w:rPr>
        <w:t>Components [</w:t>
      </w:r>
      <w:r w:rsidR="00BA0B74">
        <w:rPr>
          <w:rFonts w:ascii="Knockout" w:hAnsi="Knockout" w:cstheme="majorHAnsi"/>
          <w:sz w:val="18"/>
          <w:szCs w:val="18"/>
        </w:rPr>
        <w:t>1/16”]</w:t>
      </w:r>
    </w:p>
    <w:p w14:paraId="3B246005" w14:textId="658C94B2" w:rsidR="00427AFB" w:rsidRPr="00377E40" w:rsidRDefault="00427AFB" w:rsidP="00427AFB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del w:id="24" w:author="Laverena Wienclaw" w:date="2020-02-05T15:44:00Z">
        <w:r w:rsidRPr="00377E40" w:rsidDel="002E4D84">
          <w:rPr>
            <w:rFonts w:ascii="Knockout" w:hAnsi="Knockout" w:cstheme="majorHAnsi"/>
            <w:sz w:val="18"/>
            <w:szCs w:val="18"/>
          </w:rPr>
          <w:delText xml:space="preserve"> ×</w:delText>
        </w:r>
      </w:del>
      <w:ins w:id="25" w:author="Laverena Wienclaw" w:date="2020-02-05T15:44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AB2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42D2D6F7" w14:textId="4C98A842" w:rsidR="00427AFB" w:rsidRPr="00377E40" w:rsidRDefault="00427AFB" w:rsidP="00427AFB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del w:id="26" w:author="Laverena Wienclaw" w:date="2020-02-05T15:44:00Z">
        <w:r w:rsidRPr="00377E40" w:rsidDel="002E4D84">
          <w:rPr>
            <w:rFonts w:ascii="Knockout" w:hAnsi="Knockout" w:cstheme="majorHAnsi"/>
            <w:sz w:val="18"/>
            <w:szCs w:val="18"/>
          </w:rPr>
          <w:delText xml:space="preserve"> ×</w:delText>
        </w:r>
      </w:del>
      <w:ins w:id="27" w:author="Laverena Wienclaw" w:date="2020-02-05T15:44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AB3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3B798C12" w14:textId="05D32CE6" w:rsidR="00427AFB" w:rsidRPr="00377E40" w:rsidRDefault="00427AFB" w:rsidP="00427AFB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ins w:id="28" w:author="Laverena Wienclaw" w:date="2020-02-05T15:44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del w:id="29" w:author="Laverena Wienclaw" w:date="2020-02-05T15:44:00Z">
        <w:r w:rsidRPr="00377E40" w:rsidDel="002E4D84">
          <w:rPr>
            <w:rFonts w:ascii="Knockout" w:hAnsi="Knockout" w:cstheme="majorHAnsi"/>
            <w:sz w:val="18"/>
            <w:szCs w:val="18"/>
          </w:rPr>
          <w:delText xml:space="preserve"> ×</w:delText>
        </w:r>
      </w:del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AB4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62091B91" w14:textId="49EA8EEE" w:rsidR="00342BC1" w:rsidRPr="00377E40" w:rsidRDefault="00342BC1" w:rsidP="00342BC1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del w:id="30" w:author="Laverena Wienclaw" w:date="2020-02-05T15:44:00Z">
        <w:r w:rsidRPr="00377E40" w:rsidDel="002E4D84">
          <w:rPr>
            <w:rFonts w:ascii="Knockout" w:hAnsi="Knockout" w:cstheme="majorHAnsi"/>
            <w:sz w:val="18"/>
            <w:szCs w:val="18"/>
          </w:rPr>
          <w:delText xml:space="preserve"> ×</w:delText>
        </w:r>
      </w:del>
      <w:ins w:id="31" w:author="Laverena Wienclaw" w:date="2020-02-05T15:44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AB7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0B4B409A" w14:textId="57E7CFC5" w:rsidR="00427AFB" w:rsidRPr="00377E40" w:rsidRDefault="00427AFB" w:rsidP="00427AFB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del w:id="32" w:author="Laverena Wienclaw" w:date="2020-02-05T15:44:00Z">
        <w:r w:rsidRPr="00377E40" w:rsidDel="002E4D84">
          <w:rPr>
            <w:rFonts w:ascii="Knockout" w:hAnsi="Knockout" w:cstheme="majorHAnsi"/>
            <w:sz w:val="18"/>
            <w:szCs w:val="18"/>
          </w:rPr>
          <w:delText xml:space="preserve"> ×</w:delText>
        </w:r>
      </w:del>
      <w:ins w:id="33" w:author="Laverena Wienclaw" w:date="2020-02-05T15:44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AB8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485EAD84" w14:textId="5E6F45F1" w:rsidR="00427AFB" w:rsidRPr="00377E40" w:rsidRDefault="00427AFB" w:rsidP="00427AFB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ins w:id="34" w:author="Laverena Wienclaw" w:date="2020-02-05T15:44:00Z">
        <w:r w:rsidR="002E4D84">
          <w:rPr>
            <w:rFonts w:ascii="Knockout" w:hAnsi="Knockout" w:cstheme="majorHAnsi"/>
            <w:sz w:val="18"/>
            <w:szCs w:val="18"/>
          </w:rPr>
          <w:t xml:space="preserve">x </w:t>
        </w:r>
      </w:ins>
      <w:del w:id="35" w:author="Laverena Wienclaw" w:date="2020-02-05T15:44:00Z">
        <w:r w:rsidRPr="00377E40" w:rsidDel="002E4D84">
          <w:rPr>
            <w:rFonts w:ascii="Knockout" w:hAnsi="Knockout" w:cstheme="majorHAnsi"/>
            <w:sz w:val="18"/>
            <w:szCs w:val="18"/>
          </w:rPr>
          <w:delText xml:space="preserve"> × </w:delText>
        </w:r>
      </w:del>
      <w:r w:rsidRPr="00377E40">
        <w:rPr>
          <w:rFonts w:ascii="Knockout" w:hAnsi="Knockout" w:cstheme="majorHAnsi"/>
          <w:sz w:val="18"/>
          <w:szCs w:val="18"/>
          <w:u w:val="single"/>
        </w:rPr>
        <w:t>AB9</w:t>
      </w:r>
      <w:r w:rsidRPr="00377E40">
        <w:rPr>
          <w:rFonts w:ascii="Knockout" w:hAnsi="Knockout" w:cstheme="majorHAnsi"/>
          <w:iCs/>
          <w:sz w:val="18"/>
          <w:szCs w:val="18"/>
        </w:rPr>
        <w:t xml:space="preserve"> part</w:t>
      </w:r>
    </w:p>
    <w:p w14:paraId="057A13D9" w14:textId="6DDB18DF" w:rsidR="00427AFB" w:rsidRPr="00377E40" w:rsidRDefault="00427AFB" w:rsidP="00427AFB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iCs/>
          <w:sz w:val="18"/>
          <w:szCs w:val="18"/>
        </w:rPr>
        <w:t>1</w:t>
      </w:r>
      <w:ins w:id="36" w:author="Laverena Wienclaw" w:date="2020-02-05T15:44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del w:id="37" w:author="Laverena Wienclaw" w:date="2020-02-05T15:44:00Z">
        <w:r w:rsidRPr="00377E40" w:rsidDel="002E4D84">
          <w:rPr>
            <w:rFonts w:ascii="Knockout" w:hAnsi="Knockout" w:cstheme="majorHAnsi"/>
            <w:iCs/>
            <w:sz w:val="18"/>
            <w:szCs w:val="18"/>
          </w:rPr>
          <w:delText xml:space="preserve"> </w:delText>
        </w:r>
        <w:r w:rsidRPr="00377E40" w:rsidDel="002E4D84">
          <w:rPr>
            <w:rFonts w:ascii="Knockout" w:hAnsi="Knockout" w:cstheme="majorHAnsi"/>
            <w:sz w:val="18"/>
            <w:szCs w:val="18"/>
          </w:rPr>
          <w:delText>×</w:delText>
        </w:r>
      </w:del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AB10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2A5ADC4C" w14:textId="0956198D" w:rsidR="00427AFB" w:rsidRPr="00377E40" w:rsidRDefault="00427AFB" w:rsidP="00427AFB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ins w:id="38" w:author="Laverena Wienclaw" w:date="2020-02-05T15:44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del w:id="39" w:author="Laverena Wienclaw" w:date="2020-02-05T15:44:00Z">
        <w:r w:rsidRPr="00377E40" w:rsidDel="002E4D84">
          <w:rPr>
            <w:rFonts w:ascii="Knockout" w:hAnsi="Knockout" w:cstheme="majorHAnsi"/>
            <w:sz w:val="18"/>
            <w:szCs w:val="18"/>
          </w:rPr>
          <w:delText xml:space="preserve"> ×</w:delText>
        </w:r>
      </w:del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AB11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75D40170" w14:textId="471EF77C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ins w:id="40" w:author="Laverena Wienclaw" w:date="2020-02-05T15:44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del w:id="41" w:author="Laverena Wienclaw" w:date="2020-02-05T15:44:00Z">
        <w:r w:rsidRPr="00377E40" w:rsidDel="002E4D84">
          <w:rPr>
            <w:rFonts w:ascii="Knockout" w:hAnsi="Knockout" w:cstheme="majorHAnsi"/>
            <w:sz w:val="18"/>
            <w:szCs w:val="18"/>
          </w:rPr>
          <w:delText xml:space="preserve"> ×</w:delText>
        </w:r>
      </w:del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A1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</w:p>
    <w:p w14:paraId="61481D7F" w14:textId="0A0931E8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ins w:id="42" w:author="Laverena Wienclaw" w:date="2020-02-05T15:44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del w:id="43" w:author="Laverena Wienclaw" w:date="2020-02-05T15:44:00Z">
        <w:r w:rsidRPr="00377E40" w:rsidDel="002E4D84">
          <w:rPr>
            <w:rFonts w:ascii="Knockout" w:hAnsi="Knockout" w:cstheme="majorHAnsi"/>
            <w:sz w:val="18"/>
            <w:szCs w:val="18"/>
          </w:rPr>
          <w:delText xml:space="preserve"> ×</w:delText>
        </w:r>
      </w:del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A2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</w:p>
    <w:p w14:paraId="26A07C10" w14:textId="1DCC4D4D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ins w:id="44" w:author="Laverena Wienclaw" w:date="2020-02-05T15:44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del w:id="45" w:author="Laverena Wienclaw" w:date="2020-02-05T15:44:00Z">
        <w:r w:rsidRPr="00377E40" w:rsidDel="002E4D84">
          <w:rPr>
            <w:rFonts w:ascii="Knockout" w:hAnsi="Knockout" w:cstheme="majorHAnsi"/>
            <w:sz w:val="18"/>
            <w:szCs w:val="18"/>
          </w:rPr>
          <w:delText xml:space="preserve"> ×</w:delText>
        </w:r>
      </w:del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A3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</w:p>
    <w:p w14:paraId="75C42D01" w14:textId="41BE4968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ins w:id="46" w:author="Laverena Wienclaw" w:date="2020-02-05T15:44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del w:id="47" w:author="Laverena Wienclaw" w:date="2020-02-05T15:44:00Z">
        <w:r w:rsidRPr="00377E40" w:rsidDel="002E4D84">
          <w:rPr>
            <w:rFonts w:ascii="Knockout" w:hAnsi="Knockout" w:cstheme="majorHAnsi"/>
            <w:sz w:val="18"/>
            <w:szCs w:val="18"/>
          </w:rPr>
          <w:delText xml:space="preserve"> ×</w:delText>
        </w:r>
      </w:del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A4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</w:p>
    <w:p w14:paraId="01FF6C3D" w14:textId="3C12EABB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ins w:id="48" w:author="Laverena Wienclaw" w:date="2020-02-05T15:44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del w:id="49" w:author="Laverena Wienclaw" w:date="2020-02-05T15:44:00Z">
        <w:r w:rsidRPr="00377E40" w:rsidDel="002E4D84">
          <w:rPr>
            <w:rFonts w:ascii="Knockout" w:hAnsi="Knockout" w:cstheme="majorHAnsi"/>
            <w:sz w:val="18"/>
            <w:szCs w:val="18"/>
          </w:rPr>
          <w:delText xml:space="preserve"> ×</w:delText>
        </w:r>
      </w:del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A5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</w:p>
    <w:p w14:paraId="3EE810CA" w14:textId="3CC3DA81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del w:id="50" w:author="Laverena Wienclaw" w:date="2020-02-05T15:44:00Z">
        <w:r w:rsidRPr="00377E40" w:rsidDel="002E4D84">
          <w:rPr>
            <w:rFonts w:ascii="Knockout" w:hAnsi="Knockout" w:cstheme="majorHAnsi"/>
            <w:sz w:val="18"/>
            <w:szCs w:val="18"/>
          </w:rPr>
          <w:delText xml:space="preserve"> </w:delText>
        </w:r>
      </w:del>
      <w:ins w:id="51" w:author="Laverena Wienclaw" w:date="2020-02-05T15:44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del w:id="52" w:author="Laverena Wienclaw" w:date="2020-02-05T15:44:00Z">
        <w:r w:rsidRPr="00377E40" w:rsidDel="002E4D84">
          <w:rPr>
            <w:rFonts w:ascii="Knockout" w:hAnsi="Knockout" w:cstheme="majorHAnsi"/>
            <w:sz w:val="18"/>
            <w:szCs w:val="18"/>
          </w:rPr>
          <w:delText>×</w:delText>
        </w:r>
      </w:del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A6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</w:p>
    <w:p w14:paraId="67D8EACD" w14:textId="315BDFF1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del w:id="53" w:author="Laverena Wienclaw" w:date="2020-02-05T15:44:00Z">
        <w:r w:rsidRPr="00377E40" w:rsidDel="002E4D84">
          <w:rPr>
            <w:rFonts w:ascii="Knockout" w:hAnsi="Knockout" w:cstheme="majorHAnsi"/>
            <w:sz w:val="18"/>
            <w:szCs w:val="18"/>
          </w:rPr>
          <w:delText xml:space="preserve"> ×</w:delText>
        </w:r>
      </w:del>
      <w:ins w:id="54" w:author="Laverena Wienclaw" w:date="2020-02-05T15:44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A7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</w:p>
    <w:p w14:paraId="07B4AE04" w14:textId="34E4B08E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del w:id="55" w:author="Laverena Wienclaw" w:date="2020-02-05T15:44:00Z">
        <w:r w:rsidRPr="00377E40" w:rsidDel="002E4D84">
          <w:rPr>
            <w:rFonts w:ascii="Knockout" w:hAnsi="Knockout" w:cstheme="majorHAnsi"/>
            <w:sz w:val="18"/>
            <w:szCs w:val="18"/>
          </w:rPr>
          <w:delText xml:space="preserve"> ×</w:delText>
        </w:r>
      </w:del>
      <w:ins w:id="56" w:author="Laverena Wienclaw" w:date="2020-02-05T15:44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A8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</w:p>
    <w:p w14:paraId="39848660" w14:textId="285DBF8F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del w:id="57" w:author="Laverena Wienclaw" w:date="2020-02-05T15:44:00Z">
        <w:r w:rsidRPr="00377E40" w:rsidDel="002E4D84">
          <w:rPr>
            <w:rFonts w:ascii="Knockout" w:hAnsi="Knockout" w:cstheme="majorHAnsi"/>
            <w:sz w:val="18"/>
            <w:szCs w:val="18"/>
          </w:rPr>
          <w:delText xml:space="preserve"> ×</w:delText>
        </w:r>
      </w:del>
      <w:ins w:id="58" w:author="Laverena Wienclaw" w:date="2020-02-05T15:44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A9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</w:p>
    <w:p w14:paraId="20B4FC5B" w14:textId="6C445B21" w:rsidR="00427AFB" w:rsidRPr="00377E40" w:rsidRDefault="00427AFB" w:rsidP="00427AFB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ins w:id="59" w:author="Laverena Wienclaw" w:date="2020-02-05T15:45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del w:id="60" w:author="Laverena Wienclaw" w:date="2020-02-05T15:45:00Z">
        <w:r w:rsidRPr="00377E40" w:rsidDel="002E4D84">
          <w:rPr>
            <w:rFonts w:ascii="Knockout" w:hAnsi="Knockout" w:cstheme="majorHAnsi"/>
            <w:sz w:val="18"/>
            <w:szCs w:val="18"/>
          </w:rPr>
          <w:delText xml:space="preserve"> </w:delText>
        </w:r>
      </w:del>
      <w:del w:id="61" w:author="Laverena Wienclaw" w:date="2020-02-05T15:44:00Z">
        <w:r w:rsidRPr="00377E40" w:rsidDel="002E4D84">
          <w:rPr>
            <w:rFonts w:ascii="Knockout" w:hAnsi="Knockout" w:cstheme="majorHAnsi"/>
            <w:sz w:val="18"/>
            <w:szCs w:val="18"/>
          </w:rPr>
          <w:delText>×</w:delText>
        </w:r>
      </w:del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CL3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445C83FB" w14:textId="76F276E5" w:rsidR="00427AFB" w:rsidRPr="00377E40" w:rsidRDefault="00427AFB" w:rsidP="00427AFB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ins w:id="62" w:author="Laverena Wienclaw" w:date="2020-02-05T15:45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del w:id="63" w:author="Laverena Wienclaw" w:date="2020-02-05T15:45:00Z">
        <w:r w:rsidRPr="00377E40" w:rsidDel="002E4D84">
          <w:rPr>
            <w:rFonts w:ascii="Knockout" w:hAnsi="Knockout" w:cstheme="majorHAnsi"/>
            <w:sz w:val="18"/>
            <w:szCs w:val="18"/>
          </w:rPr>
          <w:delText xml:space="preserve"> </w:delText>
        </w:r>
      </w:del>
      <w:del w:id="64" w:author="Laverena Wienclaw" w:date="2020-02-05T15:44:00Z">
        <w:r w:rsidRPr="00377E40" w:rsidDel="002E4D84">
          <w:rPr>
            <w:rFonts w:ascii="Knockout" w:hAnsi="Knockout" w:cstheme="majorHAnsi"/>
            <w:sz w:val="18"/>
            <w:szCs w:val="18"/>
          </w:rPr>
          <w:delText>×</w:delText>
        </w:r>
      </w:del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CL4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06E7FE96" w14:textId="4EC8213B" w:rsidR="001E6E61" w:rsidRPr="00377E40" w:rsidRDefault="001E6E61" w:rsidP="001E6E61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ins w:id="65" w:author="Laverena Wienclaw" w:date="2020-02-05T15:45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del w:id="66" w:author="Laverena Wienclaw" w:date="2020-02-05T15:45:00Z">
        <w:r w:rsidRPr="00377E40" w:rsidDel="002E4D84">
          <w:rPr>
            <w:rFonts w:ascii="Knockout" w:hAnsi="Knockout" w:cstheme="majorHAnsi"/>
            <w:sz w:val="18"/>
            <w:szCs w:val="18"/>
          </w:rPr>
          <w:delText xml:space="preserve"> ×</w:delText>
        </w:r>
      </w:del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CL6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2720569E" w14:textId="6EAFBFF4" w:rsidR="001E6E61" w:rsidRPr="00377E40" w:rsidRDefault="001E6E61" w:rsidP="001E6E61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ins w:id="67" w:author="Laverena Wienclaw" w:date="2020-02-05T15:45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del w:id="68" w:author="Laverena Wienclaw" w:date="2020-02-05T15:45:00Z">
        <w:r w:rsidRPr="00377E40" w:rsidDel="002E4D84">
          <w:rPr>
            <w:rFonts w:ascii="Knockout" w:hAnsi="Knockout" w:cstheme="majorHAnsi"/>
            <w:sz w:val="18"/>
            <w:szCs w:val="18"/>
          </w:rPr>
          <w:delText xml:space="preserve"> ×</w:delText>
        </w:r>
      </w:del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CL7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589AA271" w14:textId="6763E694" w:rsidR="001E6E61" w:rsidRPr="00377E40" w:rsidRDefault="001E6E61" w:rsidP="001E6E61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ins w:id="69" w:author="Laverena Wienclaw" w:date="2020-02-05T15:45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del w:id="70" w:author="Laverena Wienclaw" w:date="2020-02-05T15:45:00Z">
        <w:r w:rsidRPr="00377E40" w:rsidDel="002E4D84">
          <w:rPr>
            <w:rFonts w:ascii="Knockout" w:hAnsi="Knockout" w:cstheme="majorHAnsi"/>
            <w:sz w:val="18"/>
            <w:szCs w:val="18"/>
          </w:rPr>
          <w:delText xml:space="preserve"> ×</w:delText>
        </w:r>
      </w:del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CL8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57CCB218" w14:textId="7E91AE2D" w:rsidR="001E6E61" w:rsidRPr="00377E40" w:rsidRDefault="001E6E61" w:rsidP="001E6E61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ins w:id="71" w:author="Laverena Wienclaw" w:date="2020-02-05T15:45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del w:id="72" w:author="Laverena Wienclaw" w:date="2020-02-05T15:45:00Z">
        <w:r w:rsidRPr="00377E40" w:rsidDel="002E4D84">
          <w:rPr>
            <w:rFonts w:ascii="Knockout" w:hAnsi="Knockout" w:cstheme="majorHAnsi"/>
            <w:sz w:val="18"/>
            <w:szCs w:val="18"/>
          </w:rPr>
          <w:delText xml:space="preserve"> ×</w:delText>
        </w:r>
      </w:del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CL9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14E0DFE9" w14:textId="35D40290" w:rsidR="001E6E61" w:rsidRPr="00377E40" w:rsidRDefault="001E6E61" w:rsidP="001E6E61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ins w:id="73" w:author="Laverena Wienclaw" w:date="2020-02-05T15:45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del w:id="74" w:author="Laverena Wienclaw" w:date="2020-02-05T15:45:00Z">
        <w:r w:rsidRPr="00377E40" w:rsidDel="002E4D84">
          <w:rPr>
            <w:rFonts w:ascii="Knockout" w:hAnsi="Knockout" w:cstheme="majorHAnsi"/>
            <w:sz w:val="18"/>
            <w:szCs w:val="18"/>
          </w:rPr>
          <w:delText xml:space="preserve"> ×</w:delText>
        </w:r>
      </w:del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CL10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41307C2A" w14:textId="21731EDD" w:rsidR="001E6E61" w:rsidRPr="00377E40" w:rsidRDefault="0009700D" w:rsidP="001E6E61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4</w:t>
      </w:r>
      <w:ins w:id="75" w:author="Laverena Wienclaw" w:date="2020-02-05T15:45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del w:id="76" w:author="Laverena Wienclaw" w:date="2020-02-05T15:45:00Z">
        <w:r w:rsidR="001E6E61" w:rsidRPr="00377E40" w:rsidDel="002E4D84">
          <w:rPr>
            <w:rFonts w:ascii="Knockout" w:hAnsi="Knockout" w:cstheme="majorHAnsi"/>
            <w:sz w:val="18"/>
            <w:szCs w:val="18"/>
          </w:rPr>
          <w:delText xml:space="preserve"> ×</w:delText>
        </w:r>
      </w:del>
      <w:r w:rsidR="001E6E61" w:rsidRPr="00377E40">
        <w:rPr>
          <w:rFonts w:ascii="Knockout" w:hAnsi="Knockout" w:cstheme="majorHAnsi"/>
          <w:sz w:val="18"/>
          <w:szCs w:val="18"/>
        </w:rPr>
        <w:t xml:space="preserve"> </w:t>
      </w:r>
      <w:r w:rsidR="001E6E61" w:rsidRPr="00377E40">
        <w:rPr>
          <w:rFonts w:ascii="Knockout" w:hAnsi="Knockout" w:cstheme="majorHAnsi"/>
          <w:sz w:val="18"/>
          <w:szCs w:val="18"/>
          <w:u w:val="single"/>
        </w:rPr>
        <w:t>E</w:t>
      </w:r>
      <w:r w:rsidR="001E6E61" w:rsidRPr="00377E40">
        <w:rPr>
          <w:rFonts w:ascii="Knockout" w:hAnsi="Knockout" w:cstheme="majorHAnsi"/>
          <w:sz w:val="18"/>
          <w:szCs w:val="18"/>
        </w:rPr>
        <w:t xml:space="preserve"> parts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="00377E40" w:rsidRPr="00377E40">
        <w:rPr>
          <w:rFonts w:ascii="Knockout" w:hAnsi="Knockout" w:cstheme="majorHAnsi"/>
          <w:sz w:val="18"/>
          <w:szCs w:val="18"/>
        </w:rPr>
        <w:t>(extras included)</w:t>
      </w:r>
    </w:p>
    <w:p w14:paraId="67569C91" w14:textId="5873C1E0" w:rsidR="001E6E61" w:rsidRPr="00377E40" w:rsidRDefault="0009700D" w:rsidP="001E6E61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12</w:t>
      </w:r>
      <w:ins w:id="77" w:author="Laverena Wienclaw" w:date="2020-02-05T15:45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del w:id="78" w:author="Laverena Wienclaw" w:date="2020-02-05T15:45:00Z">
        <w:r w:rsidR="001E6E61" w:rsidRPr="00377E40" w:rsidDel="002E4D84">
          <w:rPr>
            <w:rFonts w:ascii="Knockout" w:hAnsi="Knockout" w:cstheme="majorHAnsi"/>
            <w:sz w:val="18"/>
            <w:szCs w:val="18"/>
          </w:rPr>
          <w:delText xml:space="preserve"> ×</w:delText>
        </w:r>
      </w:del>
      <w:r w:rsidR="001E6E61" w:rsidRPr="00377E40">
        <w:rPr>
          <w:rFonts w:ascii="Knockout" w:hAnsi="Knockout" w:cstheme="majorHAnsi"/>
          <w:sz w:val="18"/>
          <w:szCs w:val="18"/>
        </w:rPr>
        <w:t xml:space="preserve"> Thin spacers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="00377E40" w:rsidRPr="00377E40">
        <w:rPr>
          <w:rFonts w:ascii="Knockout" w:hAnsi="Knockout" w:cstheme="majorHAnsi"/>
          <w:sz w:val="18"/>
          <w:szCs w:val="18"/>
        </w:rPr>
        <w:t>(extras included)</w:t>
      </w:r>
    </w:p>
    <w:p w14:paraId="2D207FA3" w14:textId="1011E4C8" w:rsidR="00377E40" w:rsidRPr="00377E40" w:rsidRDefault="00377E40" w:rsidP="00377E40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Thick Acrylic Components [</w:t>
      </w:r>
      <w:r w:rsidR="00BA0B74">
        <w:rPr>
          <w:rFonts w:ascii="Knockout" w:hAnsi="Knockout" w:cstheme="majorHAnsi"/>
          <w:sz w:val="18"/>
          <w:szCs w:val="18"/>
        </w:rPr>
        <w:t>1/8</w:t>
      </w:r>
      <w:r w:rsidRPr="00377E40">
        <w:rPr>
          <w:rFonts w:ascii="Knockout" w:hAnsi="Knockout" w:cstheme="majorHAnsi"/>
          <w:sz w:val="18"/>
          <w:szCs w:val="18"/>
        </w:rPr>
        <w:t>”]</w:t>
      </w:r>
    </w:p>
    <w:p w14:paraId="52CD6A5A" w14:textId="3D6DED89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ins w:id="79" w:author="Laverena Wienclaw" w:date="2020-02-05T15:45:00Z">
        <w:r w:rsidR="00CF4ECB">
          <w:rPr>
            <w:rFonts w:ascii="Knockout" w:hAnsi="Knockout" w:cstheme="majorHAnsi"/>
            <w:sz w:val="18"/>
            <w:szCs w:val="18"/>
          </w:rPr>
          <w:t>x</w:t>
        </w:r>
      </w:ins>
      <w:del w:id="80" w:author="Laverena Wienclaw" w:date="2020-02-05T15:45:00Z">
        <w:r w:rsidRPr="00377E40" w:rsidDel="00CF4ECB">
          <w:rPr>
            <w:rFonts w:ascii="Knockout" w:hAnsi="Knockout" w:cstheme="majorHAnsi"/>
            <w:sz w:val="18"/>
            <w:szCs w:val="18"/>
          </w:rPr>
          <w:delText xml:space="preserve"> ×</w:delText>
        </w:r>
      </w:del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AB1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2D75EC3E" w14:textId="56600A09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ins w:id="81" w:author="Laverena Wienclaw" w:date="2020-02-05T15:45:00Z">
        <w:r w:rsidR="00CF4ECB">
          <w:rPr>
            <w:rFonts w:ascii="Knockout" w:hAnsi="Knockout" w:cstheme="majorHAnsi"/>
            <w:sz w:val="18"/>
            <w:szCs w:val="18"/>
          </w:rPr>
          <w:t>x</w:t>
        </w:r>
      </w:ins>
      <w:del w:id="82" w:author="Laverena Wienclaw" w:date="2020-02-05T15:45:00Z">
        <w:r w:rsidRPr="00377E40" w:rsidDel="00CF4ECB">
          <w:rPr>
            <w:rFonts w:ascii="Knockout" w:hAnsi="Knockout" w:cstheme="majorHAnsi"/>
            <w:sz w:val="18"/>
            <w:szCs w:val="18"/>
          </w:rPr>
          <w:delText xml:space="preserve"> ×</w:delText>
        </w:r>
      </w:del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AB5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1FF4CF6E" w14:textId="696EAFED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ins w:id="83" w:author="Laverena Wienclaw" w:date="2020-02-05T15:45:00Z">
        <w:r w:rsidR="00CF4ECB">
          <w:rPr>
            <w:rFonts w:ascii="Knockout" w:hAnsi="Knockout" w:cstheme="majorHAnsi"/>
            <w:sz w:val="18"/>
            <w:szCs w:val="18"/>
          </w:rPr>
          <w:t>x</w:t>
        </w:r>
      </w:ins>
      <w:del w:id="84" w:author="Laverena Wienclaw" w:date="2020-02-05T15:45:00Z">
        <w:r w:rsidRPr="00377E40" w:rsidDel="00CF4ECB">
          <w:rPr>
            <w:rFonts w:ascii="Knockout" w:hAnsi="Knockout" w:cstheme="majorHAnsi"/>
            <w:sz w:val="18"/>
            <w:szCs w:val="18"/>
          </w:rPr>
          <w:delText xml:space="preserve"> ×</w:delText>
        </w:r>
      </w:del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AB6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0DC67EB0" w14:textId="4186BF89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ins w:id="85" w:author="Laverena Wienclaw" w:date="2020-02-05T15:45:00Z">
        <w:r w:rsidR="00CF4ECB">
          <w:rPr>
            <w:rFonts w:ascii="Knockout" w:hAnsi="Knockout" w:cstheme="majorHAnsi"/>
            <w:sz w:val="18"/>
            <w:szCs w:val="18"/>
          </w:rPr>
          <w:t>x</w:t>
        </w:r>
      </w:ins>
      <w:del w:id="86" w:author="Laverena Wienclaw" w:date="2020-02-05T15:45:00Z">
        <w:r w:rsidRPr="00377E40" w:rsidDel="002E4D84">
          <w:rPr>
            <w:rFonts w:ascii="Knockout" w:hAnsi="Knockout" w:cstheme="majorHAnsi"/>
            <w:sz w:val="18"/>
            <w:szCs w:val="18"/>
          </w:rPr>
          <w:delText xml:space="preserve"> ×</w:delText>
        </w:r>
      </w:del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CL1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12F6E39B" w14:textId="6C4D19A0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ins w:id="87" w:author="Laverena Wienclaw" w:date="2020-02-05T15:45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del w:id="88" w:author="Laverena Wienclaw" w:date="2020-02-05T15:45:00Z">
        <w:r w:rsidRPr="00377E40" w:rsidDel="002E4D84">
          <w:rPr>
            <w:rFonts w:ascii="Knockout" w:hAnsi="Knockout" w:cstheme="majorHAnsi"/>
            <w:sz w:val="18"/>
            <w:szCs w:val="18"/>
          </w:rPr>
          <w:delText xml:space="preserve"> ×</w:delText>
        </w:r>
      </w:del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CL2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24867798" w14:textId="56BEAF04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ins w:id="89" w:author="Laverena Wienclaw" w:date="2020-02-05T15:45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del w:id="90" w:author="Laverena Wienclaw" w:date="2020-02-05T15:45:00Z">
        <w:r w:rsidRPr="00377E40" w:rsidDel="002E4D84">
          <w:rPr>
            <w:rFonts w:ascii="Knockout" w:hAnsi="Knockout" w:cstheme="majorHAnsi"/>
            <w:sz w:val="18"/>
            <w:szCs w:val="18"/>
          </w:rPr>
          <w:delText xml:space="preserve"> ×</w:delText>
        </w:r>
      </w:del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CL5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55A6C43B" w14:textId="02E643AB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ins w:id="91" w:author="Laverena Wienclaw" w:date="2020-02-05T15:45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del w:id="92" w:author="Laverena Wienclaw" w:date="2020-02-05T15:45:00Z">
        <w:r w:rsidRPr="00377E40" w:rsidDel="002E4D84">
          <w:rPr>
            <w:rFonts w:ascii="Knockout" w:hAnsi="Knockout" w:cstheme="majorHAnsi"/>
            <w:sz w:val="18"/>
            <w:szCs w:val="18"/>
          </w:rPr>
          <w:delText xml:space="preserve"> ×</w:delText>
        </w:r>
      </w:del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CL11</w:t>
      </w:r>
      <w:r w:rsidRPr="00377E40">
        <w:rPr>
          <w:rFonts w:ascii="Knockout" w:hAnsi="Knockout" w:cstheme="majorHAnsi"/>
          <w:sz w:val="18"/>
          <w:szCs w:val="18"/>
        </w:rPr>
        <w:t xml:space="preserve"> part</w:t>
      </w:r>
    </w:p>
    <w:p w14:paraId="79C2E63E" w14:textId="12668AC4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ins w:id="93" w:author="Laverena Wienclaw" w:date="2020-02-05T15:45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del w:id="94" w:author="Laverena Wienclaw" w:date="2020-02-05T15:45:00Z">
        <w:r w:rsidRPr="00377E40" w:rsidDel="002E4D84">
          <w:rPr>
            <w:rFonts w:ascii="Knockout" w:hAnsi="Knockout" w:cstheme="majorHAnsi"/>
            <w:sz w:val="18"/>
            <w:szCs w:val="18"/>
          </w:rPr>
          <w:delText xml:space="preserve"> ×</w:delText>
        </w:r>
      </w:del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BA1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</w:p>
    <w:p w14:paraId="4507DE6C" w14:textId="6A093EE2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ins w:id="95" w:author="Laverena Wienclaw" w:date="2020-02-05T15:45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r w:rsidR="00ED63EE">
        <w:rPr>
          <w:rFonts w:ascii="Knockout" w:hAnsi="Knockout" w:cstheme="majorHAnsi"/>
          <w:sz w:val="18"/>
          <w:szCs w:val="18"/>
        </w:rPr>
        <w:t xml:space="preserve"> </w:t>
      </w:r>
      <w:del w:id="96" w:author="Laverena Wienclaw" w:date="2020-02-05T15:45:00Z">
        <w:r w:rsidRPr="00377E40" w:rsidDel="002E4D84">
          <w:rPr>
            <w:rFonts w:ascii="Knockout" w:hAnsi="Knockout" w:cstheme="majorHAnsi"/>
            <w:sz w:val="18"/>
            <w:szCs w:val="18"/>
          </w:rPr>
          <w:delText xml:space="preserve"> × </w:delText>
        </w:r>
      </w:del>
      <w:r w:rsidRPr="00377E40">
        <w:rPr>
          <w:rFonts w:ascii="Knockout" w:hAnsi="Knockout" w:cstheme="majorHAnsi"/>
          <w:sz w:val="18"/>
          <w:szCs w:val="18"/>
          <w:u w:val="single"/>
        </w:rPr>
        <w:t>BA2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</w:p>
    <w:p w14:paraId="59EC9F7D" w14:textId="02E79E06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1</w:t>
      </w:r>
      <w:del w:id="97" w:author="Laverena Wienclaw" w:date="2020-02-05T15:45:00Z">
        <w:r w:rsidRPr="00377E40" w:rsidDel="002E4D84">
          <w:rPr>
            <w:rFonts w:ascii="Knockout" w:hAnsi="Knockout" w:cstheme="majorHAnsi"/>
            <w:sz w:val="18"/>
            <w:szCs w:val="18"/>
          </w:rPr>
          <w:delText xml:space="preserve"> ×</w:delText>
        </w:r>
      </w:del>
      <w:ins w:id="98" w:author="Laverena Wienclaw" w:date="2020-02-05T15:45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BA3</w:t>
      </w:r>
      <w:r w:rsidRPr="00377E40">
        <w:rPr>
          <w:rFonts w:ascii="Knockout" w:hAnsi="Knockout" w:cstheme="majorHAnsi"/>
          <w:sz w:val="18"/>
          <w:szCs w:val="18"/>
        </w:rPr>
        <w:t xml:space="preserve"> </w:t>
      </w:r>
    </w:p>
    <w:p w14:paraId="65AF5879" w14:textId="64DDE81A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2</w:t>
      </w:r>
      <w:del w:id="99" w:author="Laverena Wienclaw" w:date="2020-02-05T15:45:00Z">
        <w:r w:rsidRPr="00377E40" w:rsidDel="002E4D84">
          <w:rPr>
            <w:rFonts w:ascii="Knockout" w:hAnsi="Knockout" w:cstheme="majorHAnsi"/>
            <w:sz w:val="18"/>
            <w:szCs w:val="18"/>
          </w:rPr>
          <w:delText xml:space="preserve"> ×</w:delText>
        </w:r>
      </w:del>
      <w:ins w:id="100" w:author="Laverena Wienclaw" w:date="2020-02-05T15:45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r w:rsidRPr="00377E40">
        <w:rPr>
          <w:rFonts w:ascii="Knockout" w:hAnsi="Knockout" w:cstheme="majorHAnsi"/>
          <w:sz w:val="18"/>
          <w:szCs w:val="18"/>
        </w:rPr>
        <w:t xml:space="preserve"> </w:t>
      </w:r>
      <w:r w:rsidRPr="00377E40">
        <w:rPr>
          <w:rFonts w:ascii="Knockout" w:hAnsi="Knockout" w:cstheme="majorHAnsi"/>
          <w:sz w:val="18"/>
          <w:szCs w:val="18"/>
          <w:u w:val="single"/>
        </w:rPr>
        <w:t>S</w:t>
      </w:r>
      <w:r w:rsidRPr="00377E40">
        <w:rPr>
          <w:rFonts w:ascii="Knockout" w:hAnsi="Knockout" w:cstheme="majorHAnsi"/>
          <w:sz w:val="18"/>
          <w:szCs w:val="18"/>
        </w:rPr>
        <w:t xml:space="preserve"> part (extra included)</w:t>
      </w:r>
    </w:p>
    <w:p w14:paraId="24BE21B9" w14:textId="7FBE5085" w:rsid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 w:rsidRPr="00377E40">
        <w:rPr>
          <w:rFonts w:ascii="Knockout" w:hAnsi="Knockout" w:cstheme="majorHAnsi"/>
          <w:sz w:val="18"/>
          <w:szCs w:val="18"/>
        </w:rPr>
        <w:t>4</w:t>
      </w:r>
      <w:del w:id="101" w:author="Laverena Wienclaw" w:date="2020-02-05T15:45:00Z">
        <w:r w:rsidRPr="00377E40" w:rsidDel="002E4D84">
          <w:rPr>
            <w:rFonts w:ascii="Knockout" w:hAnsi="Knockout" w:cstheme="majorHAnsi"/>
            <w:sz w:val="18"/>
            <w:szCs w:val="18"/>
          </w:rPr>
          <w:delText xml:space="preserve"> ×</w:delText>
        </w:r>
      </w:del>
      <w:ins w:id="102" w:author="Laverena Wienclaw" w:date="2020-02-05T15:45:00Z">
        <w:r w:rsidR="002E4D84">
          <w:rPr>
            <w:rFonts w:ascii="Knockout" w:hAnsi="Knockout" w:cstheme="majorHAnsi"/>
            <w:sz w:val="18"/>
            <w:szCs w:val="18"/>
          </w:rPr>
          <w:t>x</w:t>
        </w:r>
      </w:ins>
      <w:r w:rsidRPr="00377E40">
        <w:rPr>
          <w:rFonts w:ascii="Knockout" w:hAnsi="Knockout" w:cstheme="majorHAnsi"/>
          <w:sz w:val="18"/>
          <w:szCs w:val="18"/>
        </w:rPr>
        <w:t xml:space="preserve"> Thick spacers (extras included)</w:t>
      </w:r>
    </w:p>
    <w:p w14:paraId="4323F826" w14:textId="3B4BC554" w:rsidR="00ED63EE" w:rsidRPr="00377E40" w:rsidRDefault="00ED63EE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18"/>
          <w:szCs w:val="18"/>
        </w:rPr>
      </w:pPr>
      <w:r>
        <w:rPr>
          <w:rFonts w:ascii="Knockout" w:hAnsi="Knockout" w:cstheme="majorHAnsi"/>
          <w:sz w:val="18"/>
          <w:szCs w:val="18"/>
        </w:rPr>
        <w:t xml:space="preserve">1x </w:t>
      </w:r>
      <w:r w:rsidRPr="00ED63EE">
        <w:rPr>
          <w:rFonts w:ascii="Knockout" w:hAnsi="Knockout" w:cstheme="majorHAnsi"/>
          <w:sz w:val="18"/>
          <w:szCs w:val="18"/>
          <w:u w:val="single"/>
        </w:rPr>
        <w:t>B0</w:t>
      </w:r>
    </w:p>
    <w:p w14:paraId="04A40DD9" w14:textId="77777777" w:rsidR="00377E40" w:rsidRPr="00377E40" w:rsidRDefault="00377E40" w:rsidP="00377E40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color w:val="FFFFFF" w:themeColor="background1"/>
          <w:sz w:val="18"/>
          <w:szCs w:val="18"/>
        </w:rPr>
      </w:pP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>Thick Acrylic Components [10 × 0.118”]</w:t>
      </w:r>
    </w:p>
    <w:p w14:paraId="24B3E15A" w14:textId="77777777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color w:val="FFFFFF" w:themeColor="background1"/>
          <w:sz w:val="18"/>
          <w:szCs w:val="18"/>
        </w:rPr>
      </w:pP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1 × 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  <w:u w:val="single"/>
        </w:rPr>
        <w:t>AB1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 part</w:t>
      </w:r>
    </w:p>
    <w:p w14:paraId="23D8F0EB" w14:textId="77777777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color w:val="FFFFFF" w:themeColor="background1"/>
          <w:sz w:val="18"/>
          <w:szCs w:val="18"/>
        </w:rPr>
      </w:pP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1 × 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  <w:u w:val="single"/>
        </w:rPr>
        <w:t>AB5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 part</w:t>
      </w:r>
    </w:p>
    <w:p w14:paraId="549F3C30" w14:textId="77777777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color w:val="FFFFFF" w:themeColor="background1"/>
          <w:sz w:val="18"/>
          <w:szCs w:val="18"/>
        </w:rPr>
      </w:pP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1 × 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  <w:u w:val="single"/>
        </w:rPr>
        <w:t>AB6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 part</w:t>
      </w:r>
    </w:p>
    <w:p w14:paraId="7BD4EEF3" w14:textId="77777777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color w:val="FFFFFF" w:themeColor="background1"/>
          <w:sz w:val="18"/>
          <w:szCs w:val="18"/>
        </w:rPr>
      </w:pP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1 × 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  <w:u w:val="single"/>
        </w:rPr>
        <w:t>CL1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 part</w:t>
      </w:r>
    </w:p>
    <w:p w14:paraId="32DFE799" w14:textId="77777777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color w:val="FFFFFF" w:themeColor="background1"/>
          <w:sz w:val="18"/>
          <w:szCs w:val="18"/>
        </w:rPr>
      </w:pP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1 × 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  <w:u w:val="single"/>
        </w:rPr>
        <w:t>CL2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 part</w:t>
      </w:r>
    </w:p>
    <w:p w14:paraId="52C4B438" w14:textId="77777777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color w:val="FFFFFF" w:themeColor="background1"/>
          <w:sz w:val="18"/>
          <w:szCs w:val="18"/>
        </w:rPr>
      </w:pP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1 × 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  <w:u w:val="single"/>
        </w:rPr>
        <w:t>CL5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 part</w:t>
      </w:r>
    </w:p>
    <w:p w14:paraId="5F42A7CD" w14:textId="77777777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color w:val="FFFFFF" w:themeColor="background1"/>
          <w:sz w:val="18"/>
          <w:szCs w:val="18"/>
        </w:rPr>
      </w:pP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1 × 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  <w:u w:val="single"/>
        </w:rPr>
        <w:t>CL11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 part</w:t>
      </w:r>
    </w:p>
    <w:p w14:paraId="1B2C4D0D" w14:textId="77777777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color w:val="FFFFFF" w:themeColor="background1"/>
          <w:sz w:val="18"/>
          <w:szCs w:val="18"/>
        </w:rPr>
      </w:pP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1 × 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  <w:u w:val="single"/>
        </w:rPr>
        <w:t>BA1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 </w:t>
      </w:r>
    </w:p>
    <w:p w14:paraId="0D949C94" w14:textId="77777777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color w:val="FFFFFF" w:themeColor="background1"/>
          <w:sz w:val="18"/>
          <w:szCs w:val="18"/>
        </w:rPr>
      </w:pP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1 × 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  <w:u w:val="single"/>
        </w:rPr>
        <w:t>BA2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 </w:t>
      </w:r>
    </w:p>
    <w:p w14:paraId="19479DBA" w14:textId="77777777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color w:val="FFFFFF" w:themeColor="background1"/>
          <w:sz w:val="18"/>
          <w:szCs w:val="18"/>
        </w:rPr>
      </w:pP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1 × 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  <w:u w:val="single"/>
        </w:rPr>
        <w:t>BA3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 </w:t>
      </w:r>
    </w:p>
    <w:p w14:paraId="6B7AB8BE" w14:textId="77777777" w:rsidR="00377E40" w:rsidRPr="00377E40" w:rsidRDefault="00377E40" w:rsidP="00377E4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color w:val="FFFFFF" w:themeColor="background1"/>
          <w:sz w:val="18"/>
          <w:szCs w:val="18"/>
        </w:rPr>
      </w:pP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2 × 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  <w:u w:val="single"/>
        </w:rPr>
        <w:t>S</w:t>
      </w: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 part (extras included)</w:t>
      </w:r>
    </w:p>
    <w:p w14:paraId="58E9A57B" w14:textId="519B5E38" w:rsidR="00377E40" w:rsidRPr="00BA0B74" w:rsidRDefault="00377E40" w:rsidP="00244950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color w:val="FFFFFF" w:themeColor="background1"/>
          <w:sz w:val="18"/>
          <w:szCs w:val="18"/>
        </w:rPr>
        <w:sectPr w:rsidR="00377E40" w:rsidRPr="00BA0B74" w:rsidSect="00377E40">
          <w:type w:val="continuous"/>
          <w:pgSz w:w="12240" w:h="15840"/>
          <w:pgMar w:top="720" w:right="720" w:bottom="720" w:left="720" w:header="720" w:footer="720" w:gutter="0"/>
          <w:pgNumType w:start="0"/>
          <w:cols w:num="2" w:space="720"/>
          <w:titlePg/>
          <w:docGrid w:linePitch="360"/>
        </w:sectPr>
      </w:pPr>
      <w:r w:rsidRPr="00377E40">
        <w:rPr>
          <w:rFonts w:ascii="Knockout" w:hAnsi="Knockout" w:cstheme="majorHAnsi"/>
          <w:color w:val="FFFFFF" w:themeColor="background1"/>
          <w:sz w:val="18"/>
          <w:szCs w:val="18"/>
        </w:rPr>
        <w:t xml:space="preserve">4 × Thick spacers (extras </w:t>
      </w:r>
    </w:p>
    <w:p w14:paraId="7948B698" w14:textId="77777777" w:rsidR="005321AE" w:rsidRDefault="005321AE" w:rsidP="005321AE">
      <w:pPr>
        <w:pStyle w:val="NoSpacing"/>
        <w:pBdr>
          <w:bottom w:val="single" w:sz="6" w:space="1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5D1AD2E8" w14:textId="6F6E65EA" w:rsidR="00BA0B74" w:rsidRPr="00331FE4" w:rsidDel="003F607B" w:rsidRDefault="00BA0B74" w:rsidP="00BA0B74">
      <w:pPr>
        <w:pStyle w:val="NoSpacing"/>
        <w:pBdr>
          <w:bottom w:val="single" w:sz="6" w:space="1" w:color="7F7F7F" w:themeColor="text1" w:themeTint="80"/>
        </w:pBdr>
        <w:rPr>
          <w:del w:id="103" w:author="Laverena Wienclaw" w:date="2020-02-05T15:47:00Z"/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STEP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 0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Remove Acrylic Covering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Once the paper is removed, try your best not to directly touch the acrylic (handle by the edges) as fingerprints show easily.</w:t>
      </w:r>
    </w:p>
    <w:p w14:paraId="1CBAB25D" w14:textId="41594E29" w:rsidR="00BA0B74" w:rsidDel="003F607B" w:rsidRDefault="00BA0B74" w:rsidP="00244950">
      <w:pPr>
        <w:spacing w:line="240" w:lineRule="auto"/>
        <w:rPr>
          <w:del w:id="104" w:author="Laverena Wienclaw" w:date="2020-02-05T15:47:00Z"/>
          <w:rFonts w:ascii="Knockout" w:hAnsi="Knockout" w:cstheme="majorHAnsi"/>
          <w:sz w:val="16"/>
          <w:szCs w:val="16"/>
        </w:rPr>
      </w:pPr>
    </w:p>
    <w:p w14:paraId="0924E5A3" w14:textId="77777777" w:rsidR="003F607B" w:rsidRDefault="003F607B">
      <w:pPr>
        <w:pStyle w:val="NoSpacing"/>
        <w:pBdr>
          <w:bottom w:val="single" w:sz="6" w:space="1" w:color="7F7F7F" w:themeColor="text1" w:themeTint="80"/>
        </w:pBdr>
        <w:rPr>
          <w:ins w:id="105" w:author="Laverena Wienclaw" w:date="2020-02-05T15:47:00Z"/>
          <w:rFonts w:ascii="Knockout" w:eastAsiaTheme="majorEastAsia" w:hAnsi="Knockout" w:cstheme="majorBidi"/>
          <w:color w:val="595959" w:themeColor="text1" w:themeTint="A6"/>
        </w:rPr>
        <w:pPrChange w:id="106" w:author="Laverena Wienclaw" w:date="2020-02-05T15:47:00Z">
          <w:pPr>
            <w:pStyle w:val="NoSpacing"/>
            <w:pBdr>
              <w:bottom w:val="single" w:sz="6" w:space="4" w:color="7F7F7F" w:themeColor="text1" w:themeTint="80"/>
            </w:pBdr>
            <w:jc w:val="center"/>
          </w:pPr>
        </w:pPrChange>
      </w:pPr>
    </w:p>
    <w:p w14:paraId="4010C91D" w14:textId="77777777" w:rsidR="003F607B" w:rsidRDefault="003F607B" w:rsidP="00BA0B74">
      <w:pPr>
        <w:pStyle w:val="NoSpacing"/>
        <w:pBdr>
          <w:bottom w:val="single" w:sz="6" w:space="4" w:color="7F7F7F" w:themeColor="text1" w:themeTint="80"/>
        </w:pBdr>
        <w:jc w:val="center"/>
        <w:rPr>
          <w:ins w:id="107" w:author="Laverena Wienclaw" w:date="2020-02-05T15:47:00Z"/>
          <w:rFonts w:ascii="Knockout" w:eastAsiaTheme="majorEastAsia" w:hAnsi="Knockout" w:cstheme="majorBidi"/>
          <w:color w:val="595959" w:themeColor="text1" w:themeTint="A6"/>
        </w:rPr>
      </w:pPr>
    </w:p>
    <w:p w14:paraId="2497ABC6" w14:textId="678A4F4A" w:rsidR="00A343CA" w:rsidRPr="00F34468" w:rsidDel="00BA0B74" w:rsidRDefault="005A063E">
      <w:pPr>
        <w:pStyle w:val="NoSpacing"/>
        <w:pBdr>
          <w:bottom w:val="single" w:sz="6" w:space="4" w:color="7F7F7F" w:themeColor="text1" w:themeTint="80"/>
        </w:pBdr>
        <w:jc w:val="center"/>
        <w:rPr>
          <w:del w:id="108" w:author="Laverena Wienclaw" w:date="2020-02-05T15:35:00Z"/>
          <w:rFonts w:ascii="Knockout" w:eastAsiaTheme="majorEastAsia" w:hAnsi="Knockout" w:cstheme="majorBidi"/>
          <w:color w:val="595959" w:themeColor="text1" w:themeTint="A6"/>
        </w:rPr>
        <w:pPrChange w:id="109" w:author="Laverena Wienclaw" w:date="2020-02-05T15:35:00Z">
          <w:pPr>
            <w:pStyle w:val="NoSpacing"/>
            <w:pBdr>
              <w:bottom w:val="single" w:sz="6" w:space="4" w:color="7F7F7F" w:themeColor="text1" w:themeTint="80"/>
            </w:pBdr>
          </w:pPr>
        </w:pPrChange>
      </w:pPr>
      <w:r w:rsidRPr="00DA3B55">
        <w:rPr>
          <w:rFonts w:ascii="Knockout" w:eastAsiaTheme="majorEastAsia" w:hAnsi="Knockout" w:cstheme="majorBidi"/>
          <w:color w:val="595959" w:themeColor="text1" w:themeTint="A6"/>
        </w:rPr>
        <w:t xml:space="preserve">Visit our website at </w:t>
      </w:r>
      <w:r w:rsidR="005159D7">
        <w:fldChar w:fldCharType="begin"/>
      </w:r>
      <w:r w:rsidR="005159D7">
        <w:instrText xml:space="preserve"> HYPERLINK "https://tinycircuits.com" </w:instrText>
      </w:r>
      <w:r w:rsidR="005159D7">
        <w:fldChar w:fldCharType="separate"/>
      </w:r>
      <w:r w:rsidRPr="00DA3B55">
        <w:rPr>
          <w:rStyle w:val="Hyperlink"/>
          <w:rFonts w:ascii="Knockout" w:eastAsiaTheme="majorEastAsia" w:hAnsi="Knockout" w:cstheme="majorBidi"/>
        </w:rPr>
        <w:t>https://tinycircuits.com</w:t>
      </w:r>
      <w:r w:rsidR="005159D7">
        <w:rPr>
          <w:rStyle w:val="Hyperlink"/>
          <w:rFonts w:ascii="Knockout" w:eastAsiaTheme="majorEastAsia" w:hAnsi="Knockout" w:cstheme="majorBidi"/>
        </w:rPr>
        <w:fldChar w:fldCharType="end"/>
      </w:r>
      <w:r w:rsidRPr="00DA3B55">
        <w:rPr>
          <w:rFonts w:ascii="Knockout" w:eastAsiaTheme="majorEastAsia" w:hAnsi="Knockout" w:cstheme="majorBidi"/>
          <w:color w:val="595959" w:themeColor="text1" w:themeTint="A6"/>
        </w:rPr>
        <w:t xml:space="preserve"> or email us at </w:t>
      </w:r>
      <w:r w:rsidR="005159D7">
        <w:fldChar w:fldCharType="begin"/>
      </w:r>
      <w:r w:rsidR="005159D7">
        <w:instrText xml:space="preserve"> HYPERLINK "mailto:info@tinycircuits.com" </w:instrText>
      </w:r>
      <w:r w:rsidR="005159D7">
        <w:fldChar w:fldCharType="separate"/>
      </w:r>
      <w:r w:rsidRPr="00DA3B55">
        <w:rPr>
          <w:rStyle w:val="Hyperlink"/>
          <w:rFonts w:ascii="Knockout" w:eastAsiaTheme="majorEastAsia" w:hAnsi="Knockout" w:cstheme="majorBidi"/>
        </w:rPr>
        <w:t>info@tinycircuits.com</w:t>
      </w:r>
      <w:r w:rsidR="005159D7">
        <w:rPr>
          <w:rStyle w:val="Hyperlink"/>
          <w:rFonts w:ascii="Knockout" w:eastAsiaTheme="majorEastAsia" w:hAnsi="Knockout" w:cstheme="majorBidi"/>
        </w:rPr>
        <w:fldChar w:fldCharType="end"/>
      </w:r>
      <w:r w:rsidRPr="00DA3B55">
        <w:rPr>
          <w:rFonts w:ascii="Knockout" w:eastAsiaTheme="majorEastAsia" w:hAnsi="Knockout" w:cstheme="majorBidi"/>
          <w:color w:val="595959" w:themeColor="text1" w:themeTint="A6"/>
        </w:rPr>
        <w:t xml:space="preserve"> for questions or help</w:t>
      </w:r>
    </w:p>
    <w:p w14:paraId="1D9B9117" w14:textId="39BF54AE" w:rsidR="005037CB" w:rsidRDefault="005037CB">
      <w:pPr>
        <w:pStyle w:val="NoSpacing"/>
        <w:pBdr>
          <w:bottom w:val="single" w:sz="6" w:space="4" w:color="7F7F7F" w:themeColor="text1" w:themeTint="80"/>
        </w:pBdr>
        <w:jc w:val="center"/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pPrChange w:id="110" w:author="Laverena Wienclaw" w:date="2020-02-05T15:35:00Z">
          <w:pPr>
            <w:pStyle w:val="NoSpacing"/>
            <w:pBdr>
              <w:bottom w:val="single" w:sz="6" w:space="4" w:color="7F7F7F" w:themeColor="text1" w:themeTint="80"/>
            </w:pBdr>
          </w:pPr>
        </w:pPrChange>
      </w:pPr>
    </w:p>
    <w:p w14:paraId="6F486A96" w14:textId="77777777" w:rsidR="00A65BC3" w:rsidRDefault="00A65BC3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76A4375" w14:textId="3B34AFC8" w:rsidR="00511E66" w:rsidRPr="005547F3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del w:id="111" w:author="Laverena Wienclaw" w:date="2020-02-05T15:35:00Z">
        <w:r w:rsidDel="00C456DD">
          <w:rPr>
            <w:rFonts w:ascii="Knockout" w:eastAsiaTheme="majorEastAsia" w:hAnsi="Knockout" w:cstheme="majorBidi"/>
            <w:color w:val="595959" w:themeColor="text1" w:themeTint="A6"/>
            <w:sz w:val="32"/>
            <w:szCs w:val="32"/>
          </w:rPr>
          <w:delText xml:space="preserve">Start with part </w:delText>
        </w:r>
        <w:r w:rsidDel="00C456DD">
          <w:rPr>
            <w:rFonts w:ascii="Knockout" w:eastAsiaTheme="majorEastAsia" w:hAnsi="Knockout" w:cstheme="majorBidi"/>
            <w:color w:val="595959" w:themeColor="text1" w:themeTint="A6"/>
            <w:sz w:val="32"/>
            <w:szCs w:val="32"/>
            <w:u w:val="single"/>
          </w:rPr>
          <w:delText>AB1</w:delText>
        </w:r>
        <w:r w:rsidDel="00C456DD">
          <w:rPr>
            <w:rFonts w:ascii="Knockout" w:eastAsiaTheme="majorEastAsia" w:hAnsi="Knockout" w:cstheme="majorBidi"/>
            <w:color w:val="595959" w:themeColor="text1" w:themeTint="A6"/>
            <w:sz w:val="32"/>
            <w:szCs w:val="32"/>
          </w:rPr>
          <w:delText xml:space="preserve"> and put </w:delText>
        </w:r>
      </w:del>
      <w:ins w:id="112" w:author="Laverena Wienclaw" w:date="2020-02-05T15:35:00Z">
        <w:r w:rsidR="00C456DD">
          <w:rPr>
            <w:rFonts w:ascii="Knockout" w:eastAsiaTheme="majorEastAsia" w:hAnsi="Knockout" w:cstheme="majorBidi"/>
            <w:color w:val="595959" w:themeColor="text1" w:themeTint="A6"/>
            <w:sz w:val="32"/>
            <w:szCs w:val="32"/>
          </w:rPr>
          <w:t xml:space="preserve">Insert </w:t>
        </w:r>
      </w:ins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into the slots highlighted</w:t>
      </w:r>
      <w:ins w:id="113" w:author="Laverena Wienclaw" w:date="2020-02-05T15:35:00Z">
        <w:r w:rsidR="00C456DD">
          <w:rPr>
            <w:rFonts w:ascii="Knockout" w:eastAsiaTheme="majorEastAsia" w:hAnsi="Knockout" w:cstheme="majorBidi"/>
            <w:color w:val="595959" w:themeColor="text1" w:themeTint="A6"/>
            <w:sz w:val="32"/>
            <w:szCs w:val="32"/>
          </w:rPr>
          <w:t xml:space="preserve"> on </w:t>
        </w:r>
        <w:r w:rsidR="00C456DD" w:rsidRPr="00C456DD">
          <w:rPr>
            <w:rFonts w:ascii="Knockout" w:eastAsiaTheme="majorEastAsia" w:hAnsi="Knockout" w:cstheme="majorBidi"/>
            <w:color w:val="595959" w:themeColor="text1" w:themeTint="A6"/>
            <w:sz w:val="32"/>
            <w:szCs w:val="32"/>
            <w:u w:val="single"/>
            <w:rPrChange w:id="114" w:author="Laverena Wienclaw" w:date="2020-02-05T15:35:00Z">
              <w:rPr>
                <w:rFonts w:ascii="Knockout" w:eastAsiaTheme="majorEastAsia" w:hAnsi="Knockout" w:cstheme="majorBidi"/>
                <w:color w:val="595959" w:themeColor="text1" w:themeTint="A6"/>
                <w:sz w:val="32"/>
                <w:szCs w:val="32"/>
              </w:rPr>
            </w:rPrChange>
          </w:rPr>
          <w:t>AB1</w:t>
        </w:r>
      </w:ins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ab/>
      </w:r>
    </w:p>
    <w:p w14:paraId="72AAC3E8" w14:textId="77777777" w:rsidR="00511E66" w:rsidRDefault="00511E66" w:rsidP="00511E66">
      <w:pPr>
        <w:jc w:val="center"/>
        <w:rPr>
          <w:sz w:val="36"/>
          <w:szCs w:val="36"/>
        </w:rPr>
      </w:pPr>
    </w:p>
    <w:p w14:paraId="1C2A8468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32"/>
          <w:szCs w:val="32"/>
        </w:rPr>
        <w:drawing>
          <wp:inline distT="0" distB="0" distL="0" distR="0" wp14:anchorId="51D18873" wp14:editId="6E6C8422">
            <wp:extent cx="6847205" cy="3816985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65DA1" w14:textId="77777777" w:rsidR="00511E66" w:rsidDel="003F607B" w:rsidRDefault="00511E66" w:rsidP="00511E66">
      <w:pPr>
        <w:jc w:val="center"/>
        <w:rPr>
          <w:del w:id="115" w:author="Laverena Wienclaw" w:date="2020-02-05T15:49:00Z"/>
          <w:sz w:val="36"/>
          <w:szCs w:val="36"/>
        </w:rPr>
      </w:pPr>
    </w:p>
    <w:p w14:paraId="28E2A6C8" w14:textId="77777777" w:rsidR="00511E66" w:rsidRDefault="00511E66">
      <w:pPr>
        <w:rPr>
          <w:sz w:val="36"/>
          <w:szCs w:val="36"/>
        </w:rPr>
        <w:pPrChange w:id="116" w:author="Laverena Wienclaw" w:date="2020-02-05T15:49:00Z">
          <w:pPr>
            <w:jc w:val="center"/>
          </w:pPr>
        </w:pPrChange>
      </w:pPr>
    </w:p>
    <w:p w14:paraId="1A251077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32"/>
          <w:szCs w:val="32"/>
        </w:rPr>
        <w:drawing>
          <wp:inline distT="0" distB="0" distL="0" distR="0" wp14:anchorId="5415FCD1" wp14:editId="6A90D07D">
            <wp:extent cx="5677786" cy="3165091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053" cy="3168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5557D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26B190B" w14:textId="77777777" w:rsidR="005321AE" w:rsidRDefault="005321AE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50DD4EFC" w14:textId="66B68076" w:rsidR="00511E66" w:rsidRPr="005547F3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del w:id="117" w:author="Laverena Wienclaw" w:date="2020-02-05T15:36:00Z">
        <w:r w:rsidDel="00C456DD">
          <w:rPr>
            <w:rFonts w:ascii="Knockout" w:eastAsiaTheme="majorEastAsia" w:hAnsi="Knockout" w:cstheme="majorBidi"/>
            <w:color w:val="595959" w:themeColor="text1" w:themeTint="A6"/>
            <w:sz w:val="32"/>
            <w:szCs w:val="32"/>
          </w:rPr>
          <w:delText>Also put part</w:delText>
        </w:r>
      </w:del>
      <w:ins w:id="118" w:author="Laverena Wienclaw" w:date="2020-02-05T15:36:00Z">
        <w:r w:rsidR="00C456DD">
          <w:rPr>
            <w:rFonts w:ascii="Knockout" w:eastAsiaTheme="majorEastAsia" w:hAnsi="Knockout" w:cstheme="majorBidi"/>
            <w:color w:val="595959" w:themeColor="text1" w:themeTint="A6"/>
            <w:sz w:val="32"/>
            <w:szCs w:val="32"/>
          </w:rPr>
          <w:t>Insert</w:t>
        </w:r>
      </w:ins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AB3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into </w:t>
      </w:r>
      <w:ins w:id="119" w:author="Laverena Wienclaw" w:date="2020-02-05T15:36:00Z">
        <w:r w:rsidR="00C456DD">
          <w:rPr>
            <w:rFonts w:ascii="Knockout" w:eastAsiaTheme="majorEastAsia" w:hAnsi="Knockout" w:cstheme="majorBidi"/>
            <w:color w:val="595959" w:themeColor="text1" w:themeTint="A6"/>
            <w:sz w:val="32"/>
            <w:szCs w:val="32"/>
          </w:rPr>
          <w:t xml:space="preserve">the slots highlighted on </w:t>
        </w:r>
      </w:ins>
      <w:del w:id="120" w:author="Laverena Wienclaw" w:date="2020-02-05T15:36:00Z">
        <w:r w:rsidDel="00C456DD">
          <w:rPr>
            <w:rFonts w:ascii="Knockout" w:eastAsiaTheme="majorEastAsia" w:hAnsi="Knockout" w:cstheme="majorBidi"/>
            <w:color w:val="595959" w:themeColor="text1" w:themeTint="A6"/>
            <w:sz w:val="32"/>
            <w:szCs w:val="32"/>
          </w:rPr>
          <w:delText xml:space="preserve">part </w:delText>
        </w:r>
      </w:del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AB1</w:t>
      </w:r>
      <w:del w:id="121" w:author="Laverena Wienclaw" w:date="2020-02-05T15:36:00Z">
        <w:r w:rsidDel="00C456DD">
          <w:rPr>
            <w:rFonts w:ascii="Knockout" w:eastAsiaTheme="majorEastAsia" w:hAnsi="Knockout" w:cstheme="majorBidi"/>
            <w:color w:val="595959" w:themeColor="text1" w:themeTint="A6"/>
            <w:sz w:val="32"/>
            <w:szCs w:val="32"/>
          </w:rPr>
          <w:delText xml:space="preserve"> in the highlighted slots</w:delText>
        </w:r>
      </w:del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ab/>
      </w:r>
    </w:p>
    <w:p w14:paraId="552C0AB0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09B4132" wp14:editId="6F2109AE">
            <wp:extent cx="6847205" cy="381698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2E66B" w14:textId="77777777" w:rsidR="00511E66" w:rsidRDefault="00511E66" w:rsidP="00511E66">
      <w:pPr>
        <w:jc w:val="center"/>
        <w:rPr>
          <w:sz w:val="36"/>
          <w:szCs w:val="36"/>
        </w:rPr>
      </w:pPr>
    </w:p>
    <w:p w14:paraId="256E609A" w14:textId="77777777" w:rsidR="00511E66" w:rsidRDefault="00511E66" w:rsidP="00511E66">
      <w:pPr>
        <w:jc w:val="center"/>
        <w:rPr>
          <w:sz w:val="36"/>
          <w:szCs w:val="36"/>
        </w:rPr>
      </w:pPr>
    </w:p>
    <w:p w14:paraId="167CC399" w14:textId="77777777" w:rsidR="00511E66" w:rsidRDefault="00511E66" w:rsidP="00511E66">
      <w:pPr>
        <w:jc w:val="center"/>
        <w:rPr>
          <w:sz w:val="36"/>
          <w:szCs w:val="36"/>
        </w:rPr>
      </w:pPr>
    </w:p>
    <w:p w14:paraId="4B687B48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17D5557" wp14:editId="203FD1A2">
            <wp:extent cx="5348176" cy="2981349"/>
            <wp:effectExtent l="0" t="0" r="508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664" cy="2983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E4390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56B2F6F" w14:textId="54E6DA1E" w:rsidR="00C456DD" w:rsidRDefault="00511E66" w:rsidP="00511E66">
      <w:pPr>
        <w:pStyle w:val="NoSpacing"/>
        <w:pBdr>
          <w:bottom w:val="single" w:sz="6" w:space="4" w:color="7F7F7F" w:themeColor="text1" w:themeTint="80"/>
        </w:pBdr>
        <w:rPr>
          <w:ins w:id="122" w:author="Laverena Wienclaw" w:date="2020-02-05T15:37:00Z"/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Insert a 1” </w:t>
      </w:r>
      <w:del w:id="123" w:author="Laverena Wienclaw" w:date="2020-02-05T15:36:00Z">
        <w:r w:rsidDel="00C456DD">
          <w:rPr>
            <w:rFonts w:ascii="Knockout" w:eastAsiaTheme="majorEastAsia" w:hAnsi="Knockout" w:cstheme="majorBidi"/>
            <w:color w:val="595959" w:themeColor="text1" w:themeTint="A6"/>
            <w:sz w:val="32"/>
            <w:szCs w:val="32"/>
          </w:rPr>
          <w:delText>white nylon hex spacer</w:delText>
        </w:r>
      </w:del>
      <w:r w:rsidR="00A65BC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a</w:t>
      </w:r>
      <w:ins w:id="124" w:author="Laverena Wienclaw" w:date="2020-02-05T15:36:00Z">
        <w:r w:rsidR="00C456DD">
          <w:rPr>
            <w:rFonts w:ascii="Knockout" w:eastAsiaTheme="majorEastAsia" w:hAnsi="Knockout" w:cstheme="majorBidi"/>
            <w:color w:val="595959" w:themeColor="text1" w:themeTint="A6"/>
            <w:sz w:val="32"/>
            <w:szCs w:val="32"/>
          </w:rPr>
          <w:t>lumin</w:t>
        </w:r>
      </w:ins>
      <w:ins w:id="125" w:author="Laverena Wienclaw" w:date="2020-02-05T15:37:00Z">
        <w:r w:rsidR="00C456DD">
          <w:rPr>
            <w:rFonts w:ascii="Knockout" w:eastAsiaTheme="majorEastAsia" w:hAnsi="Knockout" w:cstheme="majorBidi"/>
            <w:color w:val="595959" w:themeColor="text1" w:themeTint="A6"/>
            <w:sz w:val="32"/>
            <w:szCs w:val="32"/>
          </w:rPr>
          <w:t>u</w:t>
        </w:r>
      </w:ins>
      <w:ins w:id="126" w:author="Laverena Wienclaw" w:date="2020-02-05T15:36:00Z">
        <w:r w:rsidR="00C456DD">
          <w:rPr>
            <w:rFonts w:ascii="Knockout" w:eastAsiaTheme="majorEastAsia" w:hAnsi="Knockout" w:cstheme="majorBidi"/>
            <w:color w:val="595959" w:themeColor="text1" w:themeTint="A6"/>
            <w:sz w:val="32"/>
            <w:szCs w:val="32"/>
          </w:rPr>
          <w:t xml:space="preserve">m </w:t>
        </w:r>
      </w:ins>
      <w:r w:rsidR="00A65BC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h</w:t>
      </w:r>
      <w:ins w:id="127" w:author="Laverena Wienclaw" w:date="2020-02-05T15:36:00Z">
        <w:r w:rsidR="00C456DD">
          <w:rPr>
            <w:rFonts w:ascii="Knockout" w:eastAsiaTheme="majorEastAsia" w:hAnsi="Knockout" w:cstheme="majorBidi"/>
            <w:color w:val="595959" w:themeColor="text1" w:themeTint="A6"/>
            <w:sz w:val="32"/>
            <w:szCs w:val="32"/>
          </w:rPr>
          <w:t xml:space="preserve">ex </w:t>
        </w:r>
      </w:ins>
      <w:r w:rsidR="00A65BC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</w:t>
      </w:r>
      <w:ins w:id="128" w:author="Laverena Wienclaw" w:date="2020-02-05T15:36:00Z">
        <w:r w:rsidR="00C456DD">
          <w:rPr>
            <w:rFonts w:ascii="Knockout" w:eastAsiaTheme="majorEastAsia" w:hAnsi="Knockout" w:cstheme="majorBidi"/>
            <w:color w:val="595959" w:themeColor="text1" w:themeTint="A6"/>
            <w:sz w:val="32"/>
            <w:szCs w:val="32"/>
          </w:rPr>
          <w:t>tandoff</w:t>
        </w:r>
      </w:ins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into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AB4</w:t>
      </w:r>
      <w:ins w:id="129" w:author="Laverena Wienclaw" w:date="2020-02-05T15:37:00Z">
        <w:r w:rsidR="00C456DD">
          <w:rPr>
            <w:rFonts w:ascii="Knockout" w:eastAsiaTheme="majorEastAsia" w:hAnsi="Knockout" w:cstheme="majorBidi"/>
            <w:color w:val="595959" w:themeColor="text1" w:themeTint="A6"/>
            <w:sz w:val="32"/>
            <w:szCs w:val="32"/>
          </w:rPr>
          <w:t>,</w:t>
        </w:r>
      </w:ins>
      <w:del w:id="130" w:author="Laverena Wienclaw" w:date="2020-02-05T15:37:00Z">
        <w:r w:rsidDel="00C456DD">
          <w:rPr>
            <w:rFonts w:ascii="Knockout" w:eastAsiaTheme="majorEastAsia" w:hAnsi="Knockout" w:cstheme="majorBidi"/>
            <w:color w:val="595959" w:themeColor="text1" w:themeTint="A6"/>
            <w:sz w:val="32"/>
            <w:szCs w:val="32"/>
          </w:rPr>
          <w:tab/>
          <w:delText>before</w:delText>
        </w:r>
      </w:del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then </w:t>
      </w:r>
      <w:del w:id="131" w:author="Laverena Wienclaw" w:date="2020-02-05T15:37:00Z">
        <w:r w:rsidDel="00C456DD">
          <w:rPr>
            <w:rFonts w:ascii="Knockout" w:eastAsiaTheme="majorEastAsia" w:hAnsi="Knockout" w:cstheme="majorBidi"/>
            <w:color w:val="595959" w:themeColor="text1" w:themeTint="A6"/>
            <w:sz w:val="32"/>
            <w:szCs w:val="32"/>
          </w:rPr>
          <w:delText xml:space="preserve">placing </w:delText>
        </w:r>
      </w:del>
      <w:ins w:id="132" w:author="Laverena Wienclaw" w:date="2020-02-05T15:37:00Z">
        <w:r w:rsidR="00C456DD">
          <w:rPr>
            <w:rFonts w:ascii="Knockout" w:eastAsiaTheme="majorEastAsia" w:hAnsi="Knockout" w:cstheme="majorBidi"/>
            <w:color w:val="595959" w:themeColor="text1" w:themeTint="A6"/>
            <w:sz w:val="32"/>
            <w:szCs w:val="32"/>
          </w:rPr>
          <w:t xml:space="preserve">insert </w:t>
        </w:r>
      </w:ins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it in</w:t>
      </w:r>
      <w:ins w:id="133" w:author="Laverena Wienclaw" w:date="2020-02-05T15:37:00Z">
        <w:r w:rsidR="00C456DD">
          <w:rPr>
            <w:rFonts w:ascii="Knockout" w:eastAsiaTheme="majorEastAsia" w:hAnsi="Knockout" w:cstheme="majorBidi"/>
            <w:color w:val="595959" w:themeColor="text1" w:themeTint="A6"/>
            <w:sz w:val="32"/>
            <w:szCs w:val="32"/>
          </w:rPr>
          <w:t>to</w:t>
        </w:r>
      </w:ins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 </w:t>
      </w:r>
      <w:del w:id="134" w:author="Laverena Wienclaw" w:date="2020-02-05T15:37:00Z">
        <w:r w:rsidDel="00C456DD">
          <w:rPr>
            <w:rFonts w:ascii="Knockout" w:eastAsiaTheme="majorEastAsia" w:hAnsi="Knockout" w:cstheme="majorBidi"/>
            <w:color w:val="595959" w:themeColor="text1" w:themeTint="A6"/>
            <w:sz w:val="32"/>
            <w:szCs w:val="32"/>
          </w:rPr>
          <w:delText xml:space="preserve">slot </w:delText>
        </w:r>
      </w:del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highlighted</w:t>
      </w:r>
      <w:ins w:id="135" w:author="Laverena Wienclaw" w:date="2020-02-05T15:37:00Z">
        <w:r w:rsidR="00C456DD">
          <w:rPr>
            <w:rFonts w:ascii="Knockout" w:eastAsiaTheme="majorEastAsia" w:hAnsi="Knockout" w:cstheme="majorBidi"/>
            <w:color w:val="595959" w:themeColor="text1" w:themeTint="A6"/>
            <w:sz w:val="32"/>
            <w:szCs w:val="32"/>
          </w:rPr>
          <w:t xml:space="preserve"> slot</w:t>
        </w:r>
      </w:ins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on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</w:t>
      </w:r>
    </w:p>
    <w:p w14:paraId="0F82ACF4" w14:textId="19334BDC" w:rsidR="00511E66" w:rsidRPr="00CD30A2" w:rsidRDefault="00CD30A2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</w:pPr>
      <w:r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NOTE: </w:t>
      </w:r>
      <w:r w:rsidR="00511E66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Be </w:t>
      </w:r>
      <w:r w:rsidR="001E6E61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careful</w:t>
      </w:r>
      <w:r w:rsidR="00511E66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</w:t>
      </w:r>
      <w:del w:id="136" w:author="Laverena Wienclaw" w:date="2020-02-05T15:38:00Z">
        <w:r w:rsidR="00511E66" w:rsidRPr="00CD30A2" w:rsidDel="00C456DD">
          <w:rPr>
            <w:rFonts w:ascii="Knockout" w:eastAsiaTheme="majorEastAsia" w:hAnsi="Knockout" w:cstheme="majorBidi"/>
            <w:i/>
            <w:iCs/>
            <w:color w:val="595959" w:themeColor="text1" w:themeTint="A6"/>
            <w:sz w:val="32"/>
            <w:szCs w:val="32"/>
          </w:rPr>
          <w:delText xml:space="preserve">with </w:delText>
        </w:r>
      </w:del>
      <w:ins w:id="137" w:author="Laverena Wienclaw" w:date="2020-02-05T15:38:00Z">
        <w:r w:rsidR="00C456DD" w:rsidRPr="00CD30A2">
          <w:rPr>
            <w:rFonts w:ascii="Knockout" w:eastAsiaTheme="majorEastAsia" w:hAnsi="Knockout" w:cstheme="majorBidi"/>
            <w:i/>
            <w:iCs/>
            <w:color w:val="595959" w:themeColor="text1" w:themeTint="A6"/>
            <w:sz w:val="32"/>
            <w:szCs w:val="32"/>
          </w:rPr>
          <w:t xml:space="preserve">when inserting the </w:t>
        </w:r>
      </w:ins>
      <w:r w:rsidR="00A65BC3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h</w:t>
      </w:r>
      <w:ins w:id="138" w:author="Laverena Wienclaw" w:date="2020-02-05T15:38:00Z">
        <w:r w:rsidR="00C456DD" w:rsidRPr="00CD30A2">
          <w:rPr>
            <w:rFonts w:ascii="Knockout" w:eastAsiaTheme="majorEastAsia" w:hAnsi="Knockout" w:cstheme="majorBidi"/>
            <w:i/>
            <w:iCs/>
            <w:color w:val="595959" w:themeColor="text1" w:themeTint="A6"/>
            <w:sz w:val="32"/>
            <w:szCs w:val="32"/>
          </w:rPr>
          <w:t xml:space="preserve">ex </w:t>
        </w:r>
      </w:ins>
      <w:r w:rsidR="00A65BC3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s</w:t>
      </w:r>
      <w:r w:rsidR="003F607B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tandoff</w:t>
      </w:r>
      <w:ins w:id="139" w:author="Laverena Wienclaw" w:date="2020-02-05T15:38:00Z">
        <w:r w:rsidR="00C456DD" w:rsidRPr="00CD30A2">
          <w:rPr>
            <w:rFonts w:ascii="Knockout" w:eastAsiaTheme="majorEastAsia" w:hAnsi="Knockout" w:cstheme="majorBidi"/>
            <w:i/>
            <w:iCs/>
            <w:color w:val="595959" w:themeColor="text1" w:themeTint="A6"/>
            <w:sz w:val="32"/>
            <w:szCs w:val="32"/>
          </w:rPr>
          <w:t xml:space="preserve"> into </w:t>
        </w:r>
      </w:ins>
      <w:r w:rsidR="00511E66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  <w:u w:val="single"/>
        </w:rPr>
        <w:t>AB4</w:t>
      </w:r>
      <w:del w:id="140" w:author="Laverena Wienclaw" w:date="2020-02-05T15:38:00Z">
        <w:r w:rsidR="00511E66" w:rsidRPr="00CD30A2" w:rsidDel="00C456DD">
          <w:rPr>
            <w:rFonts w:ascii="Knockout" w:eastAsiaTheme="majorEastAsia" w:hAnsi="Knockout" w:cstheme="majorBidi"/>
            <w:i/>
            <w:iCs/>
            <w:color w:val="595959" w:themeColor="text1" w:themeTint="A6"/>
            <w:sz w:val="32"/>
            <w:szCs w:val="32"/>
          </w:rPr>
          <w:delText xml:space="preserve"> </w:delText>
        </w:r>
      </w:del>
      <w:ins w:id="141" w:author="Laverena Wienclaw" w:date="2020-02-05T15:38:00Z">
        <w:r w:rsidR="00C456DD" w:rsidRPr="00CD30A2">
          <w:rPr>
            <w:rFonts w:ascii="Knockout" w:eastAsiaTheme="majorEastAsia" w:hAnsi="Knockout" w:cstheme="majorBidi"/>
            <w:i/>
            <w:iCs/>
            <w:color w:val="595959" w:themeColor="text1" w:themeTint="A6"/>
            <w:sz w:val="32"/>
            <w:szCs w:val="32"/>
          </w:rPr>
          <w:t>, as it can crack</w:t>
        </w:r>
      </w:ins>
      <w:r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the</w:t>
      </w:r>
      <w:ins w:id="142" w:author="Laverena Wienclaw" w:date="2020-02-05T15:38:00Z">
        <w:r w:rsidR="00C456DD" w:rsidRPr="00CD30A2">
          <w:rPr>
            <w:rFonts w:ascii="Knockout" w:eastAsiaTheme="majorEastAsia" w:hAnsi="Knockout" w:cstheme="majorBidi"/>
            <w:i/>
            <w:iCs/>
            <w:color w:val="595959" w:themeColor="text1" w:themeTint="A6"/>
            <w:sz w:val="32"/>
            <w:szCs w:val="32"/>
          </w:rPr>
          <w:t xml:space="preserve"> acrylic when forced with pressure</w:t>
        </w:r>
      </w:ins>
      <w:del w:id="143" w:author="Laverena Wienclaw" w:date="2020-02-05T15:38:00Z">
        <w:r w:rsidR="00511E66" w:rsidRPr="00CD30A2" w:rsidDel="00C456DD">
          <w:rPr>
            <w:rFonts w:ascii="Knockout" w:eastAsiaTheme="majorEastAsia" w:hAnsi="Knockout" w:cstheme="majorBidi"/>
            <w:i/>
            <w:iCs/>
            <w:color w:val="595959" w:themeColor="text1" w:themeTint="A6"/>
            <w:sz w:val="32"/>
            <w:szCs w:val="32"/>
          </w:rPr>
          <w:delText>when pushing the spacer in as it is a thin piece and can be snapped easier than the thicker parts</w:delText>
        </w:r>
      </w:del>
      <w:r w:rsidR="00511E66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. </w:t>
      </w:r>
      <w:r w:rsidR="003F607B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To insert carefully, lay</w:t>
      </w:r>
      <w:r w:rsidR="00511E66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</w:t>
      </w:r>
      <w:r w:rsidR="00511E66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  <w:u w:val="single"/>
        </w:rPr>
        <w:t>A4</w:t>
      </w:r>
      <w:r w:rsidR="00511E66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on a flat surface while inserting the </w:t>
      </w:r>
      <w:r w:rsidR="00A65BC3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h</w:t>
      </w:r>
      <w:r w:rsidR="003F607B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ex </w:t>
      </w:r>
      <w:r w:rsidR="00A65BC3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s</w:t>
      </w:r>
      <w:r w:rsidR="003F607B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tandoff</w:t>
      </w:r>
      <w:r w:rsidR="00511E66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.</w:t>
      </w:r>
      <w:r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T</w:t>
      </w:r>
      <w:r w:rsidR="00511E66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ry pushing it through </w:t>
      </w:r>
      <w:r w:rsidR="00511E66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  <w:u w:val="single"/>
        </w:rPr>
        <w:t>AB4</w:t>
      </w:r>
      <w:r w:rsidR="00511E66"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from the other side</w:t>
      </w:r>
      <w:r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if one side </w:t>
      </w:r>
      <w:r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seems</w:t>
      </w:r>
      <w:r w:rsidRPr="00CD30A2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too tight.</w:t>
      </w:r>
    </w:p>
    <w:p w14:paraId="2331C49E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32"/>
          <w:szCs w:val="32"/>
        </w:rPr>
        <w:drawing>
          <wp:inline distT="0" distB="0" distL="0" distR="0" wp14:anchorId="4B5A0453" wp14:editId="5764C123">
            <wp:extent cx="2828260" cy="37553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00" t="8058" r="33073" b="13022"/>
                    <a:stretch/>
                  </pic:blipFill>
                  <pic:spPr bwMode="auto">
                    <a:xfrm>
                      <a:off x="0" y="0"/>
                      <a:ext cx="2836823" cy="376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09FD0" w14:textId="77777777" w:rsidR="00511E66" w:rsidRDefault="00511E66" w:rsidP="00511E66">
      <w:pPr>
        <w:jc w:val="center"/>
        <w:rPr>
          <w:sz w:val="36"/>
          <w:szCs w:val="36"/>
        </w:rPr>
      </w:pPr>
    </w:p>
    <w:p w14:paraId="294B34CA" w14:textId="77777777" w:rsidR="00511E66" w:rsidRDefault="00511E66" w:rsidP="00CD30A2">
      <w:pPr>
        <w:rPr>
          <w:sz w:val="36"/>
          <w:szCs w:val="36"/>
        </w:rPr>
      </w:pPr>
    </w:p>
    <w:p w14:paraId="4534E1A7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F524583" wp14:editId="22419EB7">
            <wp:extent cx="2285528" cy="2317452"/>
            <wp:effectExtent l="0" t="0" r="635" b="698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93" r="24659" b="14606"/>
                    <a:stretch/>
                  </pic:blipFill>
                  <pic:spPr bwMode="auto">
                    <a:xfrm>
                      <a:off x="0" y="0"/>
                      <a:ext cx="2295566" cy="23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1AD52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528BE36D" w14:textId="1273211F" w:rsidR="00CD30A2" w:rsidRPr="005547F3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Use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thick acrylic spacers on </w:t>
      </w:r>
      <w:r w:rsidR="00CD30A2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each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side of the 1” hex </w:t>
      </w:r>
      <w:r w:rsidR="00CD30A2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standoff</w:t>
      </w:r>
      <w:r w:rsidR="00E568B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to thread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nylon screws</w:t>
      </w:r>
      <w:r w:rsidR="00E568B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through the holes in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AB3</w:t>
      </w:r>
      <w:r w:rsidR="00E568B7" w:rsidRPr="00E568B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, and</w:t>
      </w:r>
      <w:r w:rsidR="00E568B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into the hex standoff. </w:t>
      </w:r>
    </w:p>
    <w:p w14:paraId="292978E0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A728A14" wp14:editId="2727F291">
            <wp:extent cx="4167963" cy="3630979"/>
            <wp:effectExtent l="0" t="0" r="4445" b="762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23" t="18112" r="21576" b="8593"/>
                    <a:stretch/>
                  </pic:blipFill>
                  <pic:spPr bwMode="auto">
                    <a:xfrm>
                      <a:off x="0" y="0"/>
                      <a:ext cx="4188475" cy="364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EF9EC" w14:textId="77777777" w:rsidR="00511E66" w:rsidRDefault="00511E66" w:rsidP="00511E66">
      <w:pPr>
        <w:jc w:val="center"/>
        <w:rPr>
          <w:sz w:val="36"/>
          <w:szCs w:val="36"/>
        </w:rPr>
      </w:pPr>
    </w:p>
    <w:p w14:paraId="5496B6B0" w14:textId="77777777" w:rsidR="00511E66" w:rsidRDefault="00511E66" w:rsidP="00511E66">
      <w:pPr>
        <w:jc w:val="center"/>
        <w:rPr>
          <w:sz w:val="36"/>
          <w:szCs w:val="36"/>
        </w:rPr>
      </w:pPr>
    </w:p>
    <w:p w14:paraId="34EB639E" w14:textId="77777777" w:rsidR="00511E66" w:rsidRDefault="00511E66" w:rsidP="00511E66">
      <w:pPr>
        <w:jc w:val="center"/>
        <w:rPr>
          <w:sz w:val="36"/>
          <w:szCs w:val="36"/>
        </w:rPr>
      </w:pPr>
    </w:p>
    <w:p w14:paraId="45596A88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2915B39" wp14:editId="5D657C89">
            <wp:extent cx="6846742" cy="2594137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57" b="19776"/>
                    <a:stretch/>
                  </pic:blipFill>
                  <pic:spPr bwMode="auto">
                    <a:xfrm>
                      <a:off x="0" y="0"/>
                      <a:ext cx="6847205" cy="259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8BDD9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A521350" w14:textId="77777777" w:rsidR="00CF0455" w:rsidRDefault="00CF0455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177EA85" w14:textId="69BBDDAB" w:rsidR="00511E66" w:rsidRPr="00E40997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5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ED63E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Slide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E568B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part </w:t>
      </w:r>
      <w:r w:rsidR="00E568B7" w:rsidRPr="00ED63EE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AB5</w:t>
      </w:r>
      <w:r w:rsidR="00E568B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on top of the structure</w:t>
      </w:r>
      <w:r w:rsidR="00ED63E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, with</w:t>
      </w:r>
      <w:r w:rsidR="00E568B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parts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,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AB3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, and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ED63E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threading through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 highlighted slots on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AB5</w:t>
      </w:r>
      <w:r w:rsidRPr="00A65BC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206CF577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9678404" wp14:editId="334044AD">
            <wp:extent cx="2573079" cy="3923489"/>
            <wp:effectExtent l="0" t="0" r="0" b="127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79" t="5850" r="28725" b="5808"/>
                    <a:stretch/>
                  </pic:blipFill>
                  <pic:spPr bwMode="auto">
                    <a:xfrm>
                      <a:off x="0" y="0"/>
                      <a:ext cx="2579291" cy="3932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1A788" w14:textId="77777777" w:rsidR="00511E66" w:rsidRDefault="00511E66" w:rsidP="00511E66">
      <w:pPr>
        <w:jc w:val="center"/>
        <w:rPr>
          <w:sz w:val="36"/>
          <w:szCs w:val="36"/>
        </w:rPr>
      </w:pPr>
    </w:p>
    <w:p w14:paraId="3354C2F5" w14:textId="77777777" w:rsidR="00511E66" w:rsidRDefault="00511E66" w:rsidP="00511E66">
      <w:pPr>
        <w:jc w:val="center"/>
        <w:rPr>
          <w:sz w:val="36"/>
          <w:szCs w:val="36"/>
        </w:rPr>
      </w:pPr>
    </w:p>
    <w:p w14:paraId="55C7ED78" w14:textId="77777777" w:rsidR="00511E66" w:rsidRDefault="00511E66" w:rsidP="00511E66">
      <w:pPr>
        <w:jc w:val="center"/>
        <w:rPr>
          <w:sz w:val="36"/>
          <w:szCs w:val="36"/>
        </w:rPr>
      </w:pPr>
    </w:p>
    <w:p w14:paraId="71EE04D5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39775AB" wp14:editId="2489EC47">
            <wp:extent cx="5665564" cy="2030818"/>
            <wp:effectExtent l="0" t="0" r="0" b="762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18" b="23581"/>
                    <a:stretch/>
                  </pic:blipFill>
                  <pic:spPr bwMode="auto">
                    <a:xfrm>
                      <a:off x="0" y="0"/>
                      <a:ext cx="5707368" cy="2045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C6354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EBB6269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5BB2845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2FE3F15" w14:textId="77777777" w:rsidR="00CF0455" w:rsidRDefault="00CF0455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2C90FEF" w14:textId="22B0B5A1" w:rsidR="00E354BA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i/>
          <w:iCs/>
          <w:color w:val="595959" w:themeColor="text1" w:themeTint="A6"/>
          <w:sz w:val="28"/>
          <w:szCs w:val="28"/>
        </w:rPr>
      </w:pPr>
      <w:r w:rsidRPr="009F1412">
        <w:rPr>
          <w:rFonts w:ascii="Knockout" w:eastAsiaTheme="majorEastAsia" w:hAnsi="Knockout" w:cstheme="majorBidi"/>
          <w:b/>
          <w:bCs/>
          <w:color w:val="595959" w:themeColor="text1" w:themeTint="A6"/>
          <w:sz w:val="28"/>
          <w:szCs w:val="28"/>
        </w:rPr>
        <w:t xml:space="preserve">STEP </w:t>
      </w:r>
      <w:r w:rsidR="001E6E61" w:rsidRPr="009F1412">
        <w:rPr>
          <w:rFonts w:ascii="Knockout" w:eastAsiaTheme="majorEastAsia" w:hAnsi="Knockout" w:cstheme="majorBidi"/>
          <w:b/>
          <w:bCs/>
          <w:color w:val="595959" w:themeColor="text1" w:themeTint="A6"/>
          <w:sz w:val="28"/>
          <w:szCs w:val="28"/>
        </w:rPr>
        <w:t>6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: </w:t>
      </w:r>
      <w:r w:rsidR="00E354BA" w:rsidRPr="009F1412">
        <w:rPr>
          <w:rFonts w:ascii="Knockout" w:eastAsiaTheme="majorEastAsia" w:hAnsi="Knockout" w:cstheme="majorBidi"/>
          <w:i/>
          <w:iCs/>
          <w:color w:val="595959" w:themeColor="text1" w:themeTint="A6"/>
          <w:sz w:val="28"/>
          <w:szCs w:val="28"/>
        </w:rPr>
        <w:t>NOTE: Calibrate all servos before continuing</w:t>
      </w:r>
      <w:r w:rsidR="00E205AF" w:rsidRPr="009F1412">
        <w:rPr>
          <w:rFonts w:ascii="Knockout" w:eastAsiaTheme="majorEastAsia" w:hAnsi="Knockout" w:cstheme="majorBidi"/>
          <w:i/>
          <w:iCs/>
          <w:color w:val="595959" w:themeColor="text1" w:themeTint="A6"/>
          <w:sz w:val="28"/>
          <w:szCs w:val="28"/>
        </w:rPr>
        <w:t xml:space="preserve"> – to do this plug all servos into the RobotZero processor with a charged battery (to charge: plug the battery into the RobotZero, and plug the RobotZero into a power source using a Micro USB cable). When plugged in, the servos will </w:t>
      </w:r>
      <w:r w:rsidR="005159D7" w:rsidRPr="009F1412">
        <w:rPr>
          <w:rFonts w:ascii="Knockout" w:eastAsiaTheme="majorEastAsia" w:hAnsi="Knockout" w:cstheme="majorBidi"/>
          <w:i/>
          <w:iCs/>
          <w:color w:val="595959" w:themeColor="text1" w:themeTint="A6"/>
          <w:sz w:val="28"/>
          <w:szCs w:val="28"/>
        </w:rPr>
        <w:t>be centered</w:t>
      </w:r>
      <w:r w:rsidR="009F1412">
        <w:rPr>
          <w:rFonts w:ascii="Knockout" w:eastAsiaTheme="majorEastAsia" w:hAnsi="Knockout" w:cstheme="majorBidi"/>
          <w:i/>
          <w:iCs/>
          <w:color w:val="595959" w:themeColor="text1" w:themeTint="A6"/>
          <w:sz w:val="28"/>
          <w:szCs w:val="28"/>
        </w:rPr>
        <w:t xml:space="preserve">. Be careful not to </w:t>
      </w:r>
      <w:r w:rsidR="00D37042">
        <w:rPr>
          <w:rFonts w:ascii="Knockout" w:eastAsiaTheme="majorEastAsia" w:hAnsi="Knockout" w:cstheme="majorBidi"/>
          <w:i/>
          <w:iCs/>
          <w:color w:val="595959" w:themeColor="text1" w:themeTint="A6"/>
          <w:sz w:val="28"/>
          <w:szCs w:val="28"/>
        </w:rPr>
        <w:t xml:space="preserve">move the </w:t>
      </w:r>
      <w:r w:rsidR="00A65BC3">
        <w:rPr>
          <w:rFonts w:ascii="Knockout" w:eastAsiaTheme="majorEastAsia" w:hAnsi="Knockout" w:cstheme="majorBidi"/>
          <w:i/>
          <w:iCs/>
          <w:color w:val="595959" w:themeColor="text1" w:themeTint="A6"/>
          <w:sz w:val="28"/>
          <w:szCs w:val="28"/>
        </w:rPr>
        <w:t>output shafts</w:t>
      </w:r>
      <w:r w:rsidR="00D37042">
        <w:rPr>
          <w:rFonts w:ascii="Knockout" w:eastAsiaTheme="majorEastAsia" w:hAnsi="Knockout" w:cstheme="majorBidi"/>
          <w:i/>
          <w:iCs/>
          <w:color w:val="595959" w:themeColor="text1" w:themeTint="A6"/>
          <w:sz w:val="28"/>
          <w:szCs w:val="28"/>
        </w:rPr>
        <w:t xml:space="preserve"> once c</w:t>
      </w:r>
      <w:r w:rsidR="001B018F">
        <w:rPr>
          <w:rFonts w:ascii="Knockout" w:eastAsiaTheme="majorEastAsia" w:hAnsi="Knockout" w:cstheme="majorBidi"/>
          <w:i/>
          <w:iCs/>
          <w:color w:val="595959" w:themeColor="text1" w:themeTint="A6"/>
          <w:sz w:val="28"/>
          <w:szCs w:val="28"/>
        </w:rPr>
        <w:t>alibrated</w:t>
      </w:r>
      <w:r w:rsidR="00D37042">
        <w:rPr>
          <w:rFonts w:ascii="Knockout" w:eastAsiaTheme="majorEastAsia" w:hAnsi="Knockout" w:cstheme="majorBidi"/>
          <w:i/>
          <w:iCs/>
          <w:color w:val="595959" w:themeColor="text1" w:themeTint="A6"/>
          <w:sz w:val="28"/>
          <w:szCs w:val="28"/>
        </w:rPr>
        <w:t>.</w:t>
      </w:r>
    </w:p>
    <w:p w14:paraId="4FFA6E8B" w14:textId="77777777" w:rsidR="009F1412" w:rsidRPr="009F1412" w:rsidRDefault="009F1412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</w:pPr>
    </w:p>
    <w:p w14:paraId="50909E10" w14:textId="590FA9AF" w:rsidR="00511E66" w:rsidRPr="009F1412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</w:pP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>Looking from the bottom</w:t>
      </w:r>
      <w:r w:rsidR="009F1412"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 of the current structure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, insert </w:t>
      </w:r>
      <w:r w:rsidR="00E354BA"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  <w:u w:val="single"/>
        </w:rPr>
        <w:t>1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 servo into the </w:t>
      </w:r>
      <w:r w:rsidR="00E354BA"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rectangle 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slot on part 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  <w:u w:val="single"/>
        </w:rPr>
        <w:t>AB1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>. Th</w:t>
      </w:r>
      <w:r w:rsidR="00E354BA"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>r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>e</w:t>
      </w:r>
      <w:r w:rsidR="00E354BA"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>ad the</w:t>
      </w:r>
      <w:r w:rsidR="00ED63EE"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 servo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 wire through </w:t>
      </w:r>
      <w:r w:rsidR="005159D7"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  <w:u w:val="single"/>
        </w:rPr>
        <w:t>AB1</w:t>
      </w:r>
      <w:r w:rsidR="005159D7"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 and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 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  <w:u w:val="single"/>
        </w:rPr>
        <w:t>AB5</w:t>
      </w:r>
      <w:r w:rsidR="005159D7"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>, while paying close attention to the orientation in the below image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. Use 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  <w:u w:val="single"/>
        </w:rPr>
        <w:t>2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 large servo mounting screws from any of the </w:t>
      </w:r>
      <w:r w:rsidR="005159D7"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servo mounting 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>kits</w:t>
      </w:r>
      <w:r w:rsidR="005159D7"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 (included in each servo box) to 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thread them through the servo and 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  <w:u w:val="single"/>
        </w:rPr>
        <w:t>AB1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 in</w:t>
      </w:r>
      <w:r w:rsidR="005159D7"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>to</w:t>
      </w:r>
      <w:r w:rsidRPr="009F1412">
        <w:rPr>
          <w:rFonts w:ascii="Knockout" w:eastAsiaTheme="majorEastAsia" w:hAnsi="Knockout" w:cstheme="majorBidi"/>
          <w:color w:val="595959" w:themeColor="text1" w:themeTint="A6"/>
          <w:sz w:val="28"/>
          <w:szCs w:val="28"/>
        </w:rPr>
        <w:t xml:space="preserve"> the highlighted holes. </w:t>
      </w:r>
    </w:p>
    <w:p w14:paraId="570CB77C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5244518" wp14:editId="793C83E3">
            <wp:extent cx="2345984" cy="313009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49" t="4534" r="28104" b="9439"/>
                    <a:stretch/>
                  </pic:blipFill>
                  <pic:spPr bwMode="auto">
                    <a:xfrm>
                      <a:off x="0" y="0"/>
                      <a:ext cx="2367009" cy="315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7EA90" w14:textId="77777777" w:rsidR="00511E66" w:rsidRDefault="00511E66" w:rsidP="00511E66">
      <w:pPr>
        <w:jc w:val="center"/>
        <w:rPr>
          <w:sz w:val="36"/>
          <w:szCs w:val="36"/>
        </w:rPr>
      </w:pPr>
    </w:p>
    <w:p w14:paraId="651E59F9" w14:textId="77777777" w:rsidR="00511E66" w:rsidRDefault="00511E66" w:rsidP="00511E66">
      <w:pPr>
        <w:jc w:val="center"/>
        <w:rPr>
          <w:sz w:val="36"/>
          <w:szCs w:val="36"/>
        </w:rPr>
      </w:pPr>
    </w:p>
    <w:p w14:paraId="43013831" w14:textId="703494BD" w:rsidR="00CF0455" w:rsidRPr="00A65BC3" w:rsidRDefault="00511E66" w:rsidP="00A65BC3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82BA7E5" wp14:editId="0C4A33C5">
            <wp:extent cx="2143353" cy="2150196"/>
            <wp:effectExtent l="0" t="0" r="952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86" t="5278" r="24674" b="5822"/>
                    <a:stretch/>
                  </pic:blipFill>
                  <pic:spPr bwMode="auto">
                    <a:xfrm>
                      <a:off x="0" y="0"/>
                      <a:ext cx="2163357" cy="217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771C0" w14:textId="77777777" w:rsidR="00CF0455" w:rsidRDefault="00CF0455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B4C2859" w14:textId="20D5854C" w:rsidR="00511E66" w:rsidRPr="00287BD3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7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Place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E718C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1/2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” </w:t>
      </w:r>
      <w:r w:rsidR="00E718C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aluminum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hex s</w:t>
      </w:r>
      <w:r w:rsidR="00E718C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tandoff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s into the </w:t>
      </w:r>
      <w:r w:rsidR="00E718C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hexagon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outline</w:t>
      </w:r>
      <w:r w:rsidR="00E718C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s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on the bottom </w:t>
      </w:r>
      <w:r w:rsidR="00E718C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of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03B48A52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32"/>
          <w:szCs w:val="32"/>
        </w:rPr>
        <w:drawing>
          <wp:inline distT="0" distB="0" distL="0" distR="0" wp14:anchorId="68A82823" wp14:editId="1ADEA05B">
            <wp:extent cx="3441154" cy="3693592"/>
            <wp:effectExtent l="0" t="0" r="6985" b="254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10" t="835" r="17201" b="12155"/>
                    <a:stretch/>
                  </pic:blipFill>
                  <pic:spPr bwMode="auto">
                    <a:xfrm>
                      <a:off x="0" y="0"/>
                      <a:ext cx="3455032" cy="3708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B10CE" w14:textId="77777777" w:rsidR="00511E66" w:rsidRDefault="00511E66" w:rsidP="00511E66">
      <w:pPr>
        <w:jc w:val="center"/>
        <w:rPr>
          <w:sz w:val="36"/>
          <w:szCs w:val="36"/>
        </w:rPr>
      </w:pPr>
    </w:p>
    <w:p w14:paraId="4F307E56" w14:textId="77777777" w:rsidR="00511E66" w:rsidRDefault="00511E66" w:rsidP="00511E66">
      <w:pPr>
        <w:jc w:val="center"/>
        <w:rPr>
          <w:sz w:val="36"/>
          <w:szCs w:val="36"/>
        </w:rPr>
      </w:pPr>
    </w:p>
    <w:p w14:paraId="126B785F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D5510E8" wp14:editId="55335E07">
            <wp:extent cx="3263900" cy="3058822"/>
            <wp:effectExtent l="0" t="0" r="0" b="825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25" t="6268" r="8725" b="7"/>
                    <a:stretch/>
                  </pic:blipFill>
                  <pic:spPr bwMode="auto">
                    <a:xfrm>
                      <a:off x="0" y="0"/>
                      <a:ext cx="3273303" cy="3067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580CB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2E17EF4" w14:textId="77777777" w:rsidR="00E718C9" w:rsidRDefault="00E718C9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85AD2FF" w14:textId="1504CCF9" w:rsidR="00511E66" w:rsidRPr="005547F3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8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From the top, screw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white nylon screws through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AB5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into the hex </w:t>
      </w:r>
      <w:r w:rsidR="00E718C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standoffs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from the </w:t>
      </w:r>
      <w:r w:rsidR="00E718C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previous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step</w:t>
      </w:r>
      <w:r w:rsidR="00E718C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as highlighted.</w:t>
      </w:r>
    </w:p>
    <w:p w14:paraId="5F5D6603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4230DA4" wp14:editId="34DA21CB">
            <wp:extent cx="3708323" cy="3685867"/>
            <wp:effectExtent l="0" t="0" r="6985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42" t="5619" r="17725"/>
                    <a:stretch/>
                  </pic:blipFill>
                  <pic:spPr bwMode="auto">
                    <a:xfrm>
                      <a:off x="0" y="0"/>
                      <a:ext cx="3710047" cy="368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F7814" w14:textId="77777777" w:rsidR="00511E66" w:rsidRDefault="00511E66" w:rsidP="00511E66">
      <w:pPr>
        <w:jc w:val="center"/>
        <w:rPr>
          <w:sz w:val="36"/>
          <w:szCs w:val="36"/>
        </w:rPr>
      </w:pPr>
    </w:p>
    <w:p w14:paraId="5B4E5BD3" w14:textId="77777777" w:rsidR="00511E66" w:rsidRDefault="00511E66" w:rsidP="00511E66">
      <w:pPr>
        <w:jc w:val="center"/>
        <w:rPr>
          <w:sz w:val="36"/>
          <w:szCs w:val="36"/>
        </w:rPr>
      </w:pPr>
    </w:p>
    <w:p w14:paraId="68258F35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3366B46" wp14:editId="1348C82E">
            <wp:extent cx="6038434" cy="2685821"/>
            <wp:effectExtent l="0" t="0" r="635" b="63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11"/>
                    <a:stretch/>
                  </pic:blipFill>
                  <pic:spPr bwMode="auto">
                    <a:xfrm>
                      <a:off x="0" y="0"/>
                      <a:ext cx="6046679" cy="268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3D121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4C83DFD" w14:textId="77777777" w:rsidR="00E718C9" w:rsidRDefault="00E718C9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575E6BC" w14:textId="77777777" w:rsidR="00E718C9" w:rsidRDefault="00E718C9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A23A398" w14:textId="77777777" w:rsidR="00E718C9" w:rsidRDefault="00E718C9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3BAA8F8B" w14:textId="4FF68E03" w:rsidR="00511E66" w:rsidRPr="002821F7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9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On the bottom, stack parts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AB6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AB7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on top of each other</w:t>
      </w:r>
      <w:r w:rsidR="00E718C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(the order does not matter)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around the servo as shown</w:t>
      </w:r>
      <w:r w:rsidR="00E718C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below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Line the holes on the parts up with the holes on the 0.5” hex </w:t>
      </w:r>
      <w:r w:rsidR="00E718C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standoffs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shown highlighted in green.</w:t>
      </w:r>
    </w:p>
    <w:p w14:paraId="195195F3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39BEB10" wp14:editId="5B4A9F69">
            <wp:extent cx="3011260" cy="40277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71" r="27637" b="1921"/>
                    <a:stretch/>
                  </pic:blipFill>
                  <pic:spPr bwMode="auto">
                    <a:xfrm>
                      <a:off x="0" y="0"/>
                      <a:ext cx="3022985" cy="4043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24592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9F43E57" wp14:editId="3B30DA9F">
            <wp:extent cx="2686807" cy="330336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9" r="26539" b="3335"/>
                    <a:stretch/>
                  </pic:blipFill>
                  <pic:spPr bwMode="auto">
                    <a:xfrm>
                      <a:off x="0" y="0"/>
                      <a:ext cx="2706496" cy="332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3D805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30C2E00B" w14:textId="77777777" w:rsidR="00CF0455" w:rsidRDefault="00CF0455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2762F376" w14:textId="2D83B4FC" w:rsidR="00511E66" w:rsidRPr="00EB4F9C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10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Place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AB8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around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AB6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AB7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as shown</w:t>
      </w:r>
      <w:r w:rsidR="005D36E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Hold in place. </w:t>
      </w:r>
    </w:p>
    <w:p w14:paraId="1A22BFD3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FB0CCDC" wp14:editId="1CB0060A">
            <wp:extent cx="3444949" cy="4523109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68" r="28414" b="5541"/>
                    <a:stretch/>
                  </pic:blipFill>
                  <pic:spPr bwMode="auto">
                    <a:xfrm>
                      <a:off x="0" y="0"/>
                      <a:ext cx="3459084" cy="4541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5BFD8" w14:textId="77777777" w:rsidR="00511E66" w:rsidRDefault="00511E66" w:rsidP="00511E66">
      <w:pPr>
        <w:jc w:val="center"/>
        <w:rPr>
          <w:sz w:val="36"/>
          <w:szCs w:val="36"/>
        </w:rPr>
      </w:pPr>
    </w:p>
    <w:p w14:paraId="3D3D922B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7E4799D" wp14:editId="031A368F">
            <wp:extent cx="3104707" cy="2759202"/>
            <wp:effectExtent l="0" t="0" r="635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32" t="5001" r="23911" b="17488"/>
                    <a:stretch/>
                  </pic:blipFill>
                  <pic:spPr bwMode="auto">
                    <a:xfrm>
                      <a:off x="0" y="0"/>
                      <a:ext cx="3107283" cy="276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D4725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43F5A3E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D75C37B" w14:textId="08C15AAA" w:rsidR="00511E66" w:rsidRPr="00EB4F9C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Place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AB9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onto the servo face that is highlighted.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ab/>
      </w:r>
    </w:p>
    <w:p w14:paraId="39D9200C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FABBA1B" wp14:editId="2214C7E4">
            <wp:extent cx="3231674" cy="3997311"/>
            <wp:effectExtent l="0" t="0" r="6985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56" r="26862" b="9986"/>
                    <a:stretch/>
                  </pic:blipFill>
                  <pic:spPr bwMode="auto">
                    <a:xfrm>
                      <a:off x="0" y="0"/>
                      <a:ext cx="3247236" cy="40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F4872" w14:textId="77777777" w:rsidR="00511E66" w:rsidRDefault="00511E66" w:rsidP="00511E66">
      <w:pPr>
        <w:jc w:val="center"/>
        <w:rPr>
          <w:sz w:val="36"/>
          <w:szCs w:val="36"/>
        </w:rPr>
      </w:pPr>
    </w:p>
    <w:p w14:paraId="347B2052" w14:textId="77777777" w:rsidR="00511E66" w:rsidRDefault="00511E66" w:rsidP="00511E66">
      <w:pPr>
        <w:jc w:val="center"/>
        <w:rPr>
          <w:sz w:val="36"/>
          <w:szCs w:val="36"/>
        </w:rPr>
      </w:pPr>
    </w:p>
    <w:p w14:paraId="7293BAA2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DCD0B38" wp14:editId="1E345AA2">
            <wp:extent cx="3577939" cy="3062176"/>
            <wp:effectExtent l="0" t="0" r="381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89" r="14750" b="9427"/>
                    <a:stretch/>
                  </pic:blipFill>
                  <pic:spPr bwMode="auto">
                    <a:xfrm>
                      <a:off x="0" y="0"/>
                      <a:ext cx="3607004" cy="308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BD8AE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6E6121E" w14:textId="77777777" w:rsidR="00A65BC3" w:rsidRDefault="00A65BC3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C64608E" w14:textId="0E250765" w:rsidR="00511E66" w:rsidRPr="00921334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: Mak</w:t>
      </w:r>
      <w:r w:rsidR="005D36E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e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sure </w:t>
      </w:r>
      <w:r w:rsidR="005D36E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acrylic piece</w:t>
      </w:r>
      <w:r w:rsidR="00204296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</w:t>
      </w:r>
      <w:r w:rsidR="005D36E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are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lined up</w:t>
      </w:r>
      <w:r w:rsidR="00A65BC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by the holes</w:t>
      </w:r>
      <w:r w:rsidR="005D36E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5D36E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I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nsert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nylon screws through the stack into the 0.5” hex </w:t>
      </w:r>
      <w:r w:rsidR="005D36E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standoffs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 w:rsidR="00921334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Part </w:t>
      </w:r>
      <w:r w:rsidR="00921334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AB8</w:t>
      </w:r>
      <w:r w:rsidR="00921334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will remain loose.</w:t>
      </w:r>
    </w:p>
    <w:p w14:paraId="41D8FD27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32"/>
          <w:szCs w:val="32"/>
        </w:rPr>
        <w:drawing>
          <wp:inline distT="0" distB="0" distL="0" distR="0" wp14:anchorId="5985B2EB" wp14:editId="6304D117">
            <wp:extent cx="3455035" cy="3891687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74" r="18632" b="8075"/>
                    <a:stretch/>
                  </pic:blipFill>
                  <pic:spPr bwMode="auto">
                    <a:xfrm>
                      <a:off x="0" y="0"/>
                      <a:ext cx="3459503" cy="38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4ABA4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EE34534" wp14:editId="3105457C">
            <wp:extent cx="6847205" cy="3599078"/>
            <wp:effectExtent l="0" t="0" r="0" b="190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09"/>
                    <a:stretch/>
                  </pic:blipFill>
                  <pic:spPr bwMode="auto">
                    <a:xfrm>
                      <a:off x="0" y="0"/>
                      <a:ext cx="6847205" cy="3599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990B0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25C3E294" w14:textId="77777777" w:rsidR="006E6B2E" w:rsidRDefault="006E6B2E" w:rsidP="00CF0455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2D306DBB" w14:textId="4838B4EA" w:rsidR="00511E66" w:rsidRPr="00CF0455" w:rsidRDefault="00511E66" w:rsidP="00CF0455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:</w:t>
      </w:r>
      <w:r w:rsidR="003B31CD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A65BC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Carefully fit the servo output shaft into part </w:t>
      </w:r>
      <w:r w:rsidR="00A65BC3" w:rsidRPr="00E1422B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A1</w:t>
      </w:r>
      <w:r w:rsidR="00A65BC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, taking note of the matching grooves, and orientation of </w:t>
      </w:r>
      <w:r w:rsidR="00A65BC3" w:rsidRPr="00AA765C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A1</w:t>
      </w:r>
      <w:r w:rsidR="00A65BC3" w:rsidRPr="00AA765C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</w:t>
      </w:r>
      <w:r w:rsidR="00A65BC3" w:rsidRPr="00AA765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– the etched label should face the servo</w:t>
      </w:r>
      <w:r w:rsidR="00A65BC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Be careful not to turn the calibrated servo. Insert the servo with </w:t>
      </w:r>
      <w:r w:rsidR="00A65BC3" w:rsidRPr="00E1422B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A1</w:t>
      </w:r>
      <w:r w:rsidR="00A65BC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attached through the rectangle opening on part </w:t>
      </w:r>
      <w:r w:rsidR="00A65BC3" w:rsidRPr="00E1422B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AB3</w:t>
      </w:r>
      <w:r w:rsidR="00A65BC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Secure the servo with </w:t>
      </w:r>
      <w:r w:rsidR="00A65BC3" w:rsidRPr="00E1422B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 w:rsidR="00A65BC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large servo mounting screws and acrylic piece </w:t>
      </w:r>
      <w:r w:rsidR="00A65BC3" w:rsidRPr="00E1422B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AB10</w:t>
      </w:r>
      <w:r w:rsidR="00A65BC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35EE7780" w14:textId="2CA379E1" w:rsidR="00511E66" w:rsidRDefault="00CF0455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95B962F" wp14:editId="3CB3A0B3">
            <wp:extent cx="6845935" cy="230587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96" b="18399"/>
                    <a:stretch/>
                  </pic:blipFill>
                  <pic:spPr bwMode="auto">
                    <a:xfrm>
                      <a:off x="0" y="0"/>
                      <a:ext cx="6845935" cy="2305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77E0A" w14:textId="66FAFC2E" w:rsidR="00CF0455" w:rsidRDefault="00CF0455" w:rsidP="00511E66">
      <w:pPr>
        <w:jc w:val="center"/>
        <w:rPr>
          <w:sz w:val="36"/>
          <w:szCs w:val="36"/>
        </w:rPr>
      </w:pPr>
    </w:p>
    <w:p w14:paraId="45A9538B" w14:textId="77777777" w:rsidR="00CF0455" w:rsidRDefault="00CF0455" w:rsidP="00511E66">
      <w:pPr>
        <w:jc w:val="center"/>
        <w:rPr>
          <w:sz w:val="36"/>
          <w:szCs w:val="36"/>
        </w:rPr>
      </w:pPr>
    </w:p>
    <w:p w14:paraId="00769E47" w14:textId="3E6139B1" w:rsidR="00CF0455" w:rsidRDefault="00CF0455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45C622E" wp14:editId="6369EAF0">
            <wp:extent cx="5120640" cy="3314649"/>
            <wp:effectExtent l="0" t="0" r="381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89" b="6178"/>
                    <a:stretch/>
                  </pic:blipFill>
                  <pic:spPr bwMode="auto">
                    <a:xfrm>
                      <a:off x="0" y="0"/>
                      <a:ext cx="5138233" cy="332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B37CE" w14:textId="77777777" w:rsidR="00511E66" w:rsidRDefault="00511E66" w:rsidP="00511E66">
      <w:pPr>
        <w:jc w:val="center"/>
        <w:rPr>
          <w:sz w:val="36"/>
          <w:szCs w:val="36"/>
        </w:rPr>
      </w:pPr>
    </w:p>
    <w:p w14:paraId="64488631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4411C9C" w14:textId="77777777" w:rsidR="00CF0455" w:rsidRDefault="00CF0455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D50F405" w14:textId="504EA17D" w:rsidR="00511E66" w:rsidRPr="008640CF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204296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Take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mount it to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using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tapping screw</w:t>
      </w:r>
      <w:r w:rsidR="0020780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washer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</w:t>
      </w:r>
      <w:r w:rsidR="00E1422B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Keep </w:t>
      </w:r>
      <w:r w:rsidR="00E1422B" w:rsidRPr="00E1422B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AB4</w:t>
      </w:r>
      <w:r w:rsidR="00E1422B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perpendicular to the base. Thread screw through completely – the screw will </w:t>
      </w:r>
      <w:r w:rsidR="00204296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appear</w:t>
      </w:r>
      <w:r w:rsidR="00E1422B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too long for the hole, but the overhang can be trimmed off later if desired.</w:t>
      </w:r>
    </w:p>
    <w:p w14:paraId="35AE4513" w14:textId="1A24407F" w:rsidR="00511E66" w:rsidRDefault="00511E66" w:rsidP="00511E66">
      <w:pPr>
        <w:jc w:val="center"/>
        <w:rPr>
          <w:sz w:val="36"/>
          <w:szCs w:val="36"/>
        </w:rPr>
      </w:pPr>
    </w:p>
    <w:p w14:paraId="799CBAE6" w14:textId="74D1F6B8" w:rsidR="00511E66" w:rsidRDefault="00CF0455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C21686D" wp14:editId="1093197D">
            <wp:extent cx="3776869" cy="3350179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59" r="24248"/>
                    <a:stretch/>
                  </pic:blipFill>
                  <pic:spPr bwMode="auto">
                    <a:xfrm>
                      <a:off x="0" y="0"/>
                      <a:ext cx="3780631" cy="335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2E3C9" w14:textId="77777777" w:rsidR="00CF0455" w:rsidRDefault="00CF0455" w:rsidP="00511E66">
      <w:pPr>
        <w:jc w:val="center"/>
        <w:rPr>
          <w:sz w:val="36"/>
          <w:szCs w:val="36"/>
        </w:rPr>
      </w:pPr>
    </w:p>
    <w:p w14:paraId="3DDB09D5" w14:textId="0A0C483A" w:rsidR="00CF0455" w:rsidRDefault="00CF0455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7C60F15" wp14:editId="6511BECF">
            <wp:extent cx="3379305" cy="3022350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0" r="24479"/>
                    <a:stretch/>
                  </pic:blipFill>
                  <pic:spPr bwMode="auto">
                    <a:xfrm>
                      <a:off x="0" y="0"/>
                      <a:ext cx="3384944" cy="3027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AF0F6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ABAB3F4" w14:textId="01EAB0BB" w:rsidR="00511E66" w:rsidRPr="005547F3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5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Take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servo and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more large servo mounting screws and mount the servo as shown using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AB11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</w:t>
      </w:r>
      <w:r w:rsidR="00CA5E5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Unlike the other side, </w:t>
      </w:r>
      <w:r w:rsidR="00CA5E59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AB11</w:t>
      </w:r>
      <w:r w:rsidR="00CA5E5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goes in front of the servo.</w:t>
      </w:r>
      <w:r w:rsidR="00CA5E59" w:rsidRPr="00204296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</w:t>
      </w:r>
      <w:r w:rsidRPr="00204296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NOTE: </w:t>
      </w:r>
      <w:r w:rsidR="00204296" w:rsidRPr="00204296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M</w:t>
      </w:r>
      <w:r w:rsidRPr="00204296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ake sure the servo has been calibrated and do not rotate it</w:t>
      </w:r>
      <w:r w:rsidR="00204296" w:rsidRPr="00204296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.</w:t>
      </w:r>
    </w:p>
    <w:p w14:paraId="67968662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32"/>
          <w:szCs w:val="32"/>
        </w:rPr>
        <w:drawing>
          <wp:inline distT="0" distB="0" distL="0" distR="0" wp14:anchorId="41EC6EC0" wp14:editId="266191C5">
            <wp:extent cx="6857838" cy="3822913"/>
            <wp:effectExtent l="0" t="0" r="635" b="635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209" cy="3827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496D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821FA20" wp14:editId="1A856303">
            <wp:extent cx="6847205" cy="381698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39CAE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25DEC75C" w14:textId="04C90871" w:rsidR="00511E66" w:rsidRPr="00C714E2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6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20780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Use even pressure </w:t>
      </w:r>
      <w:r w:rsidR="0020780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to p</w:t>
      </w:r>
      <w:r w:rsidR="00204296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ush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A3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onto the shaft of the servo from the last step.</w:t>
      </w:r>
      <w:r w:rsidR="00CA5E5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20780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Take</w:t>
      </w:r>
      <w:r w:rsidR="0020780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note of the matching grooves, and orientation of </w:t>
      </w:r>
      <w:r w:rsidR="0020780C" w:rsidRPr="00AA765C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</w:t>
      </w:r>
      <w:r w:rsidR="0020780C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3</w:t>
      </w:r>
      <w:r w:rsidR="0020780C" w:rsidRPr="00AA765C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</w:t>
      </w:r>
      <w:r w:rsidR="0020780C" w:rsidRPr="00AA765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– the etched label should face the servo</w:t>
      </w:r>
      <w:r w:rsidR="0020780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</w:t>
      </w:r>
      <w:r w:rsidR="00204296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Keep </w:t>
      </w:r>
      <w:r w:rsidR="00204296" w:rsidRPr="00204296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A3</w:t>
      </w:r>
      <w:r w:rsidR="00204296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perpendicular to the base to maintain the calibrated servos</w:t>
      </w:r>
    </w:p>
    <w:p w14:paraId="6E92C98B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A342536" wp14:editId="4A70EF28">
            <wp:extent cx="3811220" cy="3375293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94" t="6393" r="19253" b="13929"/>
                    <a:stretch/>
                  </pic:blipFill>
                  <pic:spPr bwMode="auto">
                    <a:xfrm>
                      <a:off x="0" y="0"/>
                      <a:ext cx="3821370" cy="338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AD162" w14:textId="77777777" w:rsidR="00511E66" w:rsidRDefault="00511E66" w:rsidP="00511E66">
      <w:pPr>
        <w:jc w:val="center"/>
        <w:rPr>
          <w:sz w:val="36"/>
          <w:szCs w:val="36"/>
        </w:rPr>
      </w:pPr>
    </w:p>
    <w:p w14:paraId="214F680E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6D10192" wp14:editId="3B360C1D">
            <wp:extent cx="3316605" cy="3444949"/>
            <wp:effectExtent l="0" t="0" r="0" b="317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14" r="20340" b="9731"/>
                    <a:stretch/>
                  </pic:blipFill>
                  <pic:spPr bwMode="auto">
                    <a:xfrm>
                      <a:off x="0" y="0"/>
                      <a:ext cx="3317167" cy="344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7B78D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249D379" w14:textId="6501BDBC" w:rsidR="00511E66" w:rsidRPr="00CF0455" w:rsidRDefault="00511E66" w:rsidP="00CF0455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FF0000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7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[OPTIONAL] </w:t>
      </w:r>
      <w:r w:rsidR="00A70D5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This step only needs to be done if the arm piece pushed onto the servo shaft fits loosely.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With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acrylic hex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E</w:t>
      </w:r>
      <w:r w:rsidR="00204296" w:rsidRPr="00204296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,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use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small servo head screw from any servo kit and mount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E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to the end of the servo from </w:t>
      </w:r>
      <w:r w:rsidR="00A70D5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the previous step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It may be necessary to loosen the screws on the servo to be able to get an angle to </w:t>
      </w:r>
      <w:r w:rsidR="00A70D5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thread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 screw. </w:t>
      </w:r>
    </w:p>
    <w:p w14:paraId="4542B2D5" w14:textId="2231B15A" w:rsidR="00511E66" w:rsidRDefault="00CF0455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B4FE1E7" wp14:editId="5CA29A2E">
            <wp:extent cx="4571779" cy="343458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97" r="18100"/>
                    <a:stretch/>
                  </pic:blipFill>
                  <pic:spPr bwMode="auto">
                    <a:xfrm>
                      <a:off x="0" y="0"/>
                      <a:ext cx="4571959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D81F7" w14:textId="77777777" w:rsidR="00CF0455" w:rsidRDefault="00CF0455" w:rsidP="00511E66">
      <w:pPr>
        <w:jc w:val="center"/>
        <w:rPr>
          <w:sz w:val="36"/>
          <w:szCs w:val="36"/>
        </w:rPr>
      </w:pPr>
    </w:p>
    <w:p w14:paraId="2E1C1157" w14:textId="1E1F4AC3" w:rsidR="00CF0455" w:rsidRDefault="00CF0455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BF4F134" wp14:editId="76E74AE9">
            <wp:extent cx="4110824" cy="3159717"/>
            <wp:effectExtent l="0" t="0" r="444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42" r="18563"/>
                    <a:stretch/>
                  </pic:blipFill>
                  <pic:spPr bwMode="auto">
                    <a:xfrm>
                      <a:off x="0" y="0"/>
                      <a:ext cx="4117443" cy="316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3621B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3F98D4FA" w14:textId="3FFE1FB5" w:rsidR="00511E66" w:rsidRPr="00CF0455" w:rsidRDefault="00511E66" w:rsidP="00CF0455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8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Mount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with </w:t>
      </w:r>
      <w:r w:rsidR="000C404E" w:rsidRPr="000C404E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 w:rsidR="000C404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M1.4 x 8mm screw </w:t>
      </w:r>
      <w:r w:rsidR="0020780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and washer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as shown. Pay</w:t>
      </w:r>
      <w:r w:rsidR="000C404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close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attention to</w:t>
      </w:r>
      <w:r w:rsidR="000C404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dot </w:t>
      </w:r>
      <w:r w:rsidR="000C404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orientation on part </w:t>
      </w:r>
      <w:r w:rsidR="000C404E" w:rsidRPr="000C404E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A4</w:t>
      </w:r>
      <w:r w:rsidR="000C404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652F5435" w14:textId="05DCAB23" w:rsidR="00511E66" w:rsidRDefault="00CF0455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4625334" wp14:editId="1830092C">
            <wp:extent cx="3737113" cy="367731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4" r="31440"/>
                    <a:stretch/>
                  </pic:blipFill>
                  <pic:spPr bwMode="auto">
                    <a:xfrm>
                      <a:off x="0" y="0"/>
                      <a:ext cx="3747365" cy="368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E227F" w14:textId="6B62CF32" w:rsidR="00CF0455" w:rsidRDefault="00CF0455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753CED6" wp14:editId="063CE639">
            <wp:extent cx="3521821" cy="34342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51" r="30860"/>
                    <a:stretch/>
                  </pic:blipFill>
                  <pic:spPr bwMode="auto">
                    <a:xfrm>
                      <a:off x="0" y="0"/>
                      <a:ext cx="3522272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E69D7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50DBF44A" w14:textId="77777777" w:rsidR="000C404E" w:rsidRDefault="000C404E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F980D7F" w14:textId="77777777" w:rsidR="00CF0455" w:rsidRDefault="00CF0455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21A3228" w14:textId="77777777" w:rsidR="00CF0455" w:rsidRDefault="00CF0455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9BF09AF" w14:textId="40FB0D8F" w:rsidR="00511E66" w:rsidRPr="00CF0455" w:rsidRDefault="00511E66" w:rsidP="00CF0455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9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Mount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A5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as shown using </w:t>
      </w:r>
      <w:r w:rsidR="000C404E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screw</w:t>
      </w:r>
      <w:r w:rsidR="0020780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washer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</w:t>
      </w:r>
      <w:r w:rsidR="000C404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Pay close attention to the dot orientation.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Use </w:t>
      </w:r>
      <w:r w:rsidR="000C404E" w:rsidRPr="000C404E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acrylic hex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E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as shown to offset the scre</w:t>
      </w:r>
      <w:r w:rsidR="000C404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w – this way the screw will not scrape against part </w:t>
      </w:r>
      <w:r w:rsidR="000C404E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AB3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 w:rsidR="00CA5E5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0C404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Be careful not to</w:t>
      </w:r>
      <w:r w:rsidR="00CA5E5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bend </w:t>
      </w:r>
      <w:r w:rsidR="00CA5E59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A1</w:t>
      </w:r>
      <w:r w:rsidR="00CA5E5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0C404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when mounting </w:t>
      </w:r>
      <w:r w:rsidR="000C404E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A5</w:t>
      </w:r>
      <w:r w:rsidR="00CA5E5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60E35F74" w14:textId="20A2C563" w:rsidR="00511E66" w:rsidRDefault="00CF0455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7B04CDB" wp14:editId="546361C6">
            <wp:extent cx="5613621" cy="3434634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49" r="3248"/>
                    <a:stretch/>
                  </pic:blipFill>
                  <pic:spPr bwMode="auto">
                    <a:xfrm>
                      <a:off x="0" y="0"/>
                      <a:ext cx="5613754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3C4A1" w14:textId="1A9B3479" w:rsidR="00CF0455" w:rsidRDefault="00CF0455" w:rsidP="00511E66">
      <w:pPr>
        <w:jc w:val="center"/>
        <w:rPr>
          <w:sz w:val="36"/>
          <w:szCs w:val="36"/>
        </w:rPr>
      </w:pPr>
    </w:p>
    <w:p w14:paraId="4F38D395" w14:textId="77777777" w:rsidR="00CF0455" w:rsidRDefault="00CF0455" w:rsidP="00511E66">
      <w:pPr>
        <w:jc w:val="center"/>
        <w:rPr>
          <w:sz w:val="36"/>
          <w:szCs w:val="36"/>
        </w:rPr>
      </w:pPr>
    </w:p>
    <w:p w14:paraId="74D308D3" w14:textId="0E0F50B5" w:rsidR="00CF0455" w:rsidRDefault="00CF0455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D0762C0" wp14:editId="19B71B66">
            <wp:extent cx="5176300" cy="3140331"/>
            <wp:effectExtent l="0" t="0" r="571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53" r="3248"/>
                    <a:stretch/>
                  </pic:blipFill>
                  <pic:spPr bwMode="auto">
                    <a:xfrm>
                      <a:off x="0" y="0"/>
                      <a:ext cx="5183789" cy="314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62607" w14:textId="77777777" w:rsidR="001E6E61" w:rsidRDefault="001E6E61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53D137EC" w14:textId="5219DBDC" w:rsidR="00511E66" w:rsidRPr="005547F3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0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Between parts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A3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use a 0.5” hex s</w:t>
      </w:r>
      <w:r w:rsidR="000C404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tandoff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thin acrylic washers/spacers on the outside of them. Thread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nylon screws into the spacer from either side.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ab/>
      </w:r>
    </w:p>
    <w:p w14:paraId="1C5B3858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4FE9449" wp14:editId="358B6047">
            <wp:extent cx="3848986" cy="4373914"/>
            <wp:effectExtent l="0" t="0" r="0" b="762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23" r="20340"/>
                    <a:stretch/>
                  </pic:blipFill>
                  <pic:spPr bwMode="auto">
                    <a:xfrm>
                      <a:off x="0" y="0"/>
                      <a:ext cx="3855242" cy="4381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D591D" w14:textId="77777777" w:rsidR="00511E66" w:rsidRDefault="00511E66" w:rsidP="00511E66">
      <w:pPr>
        <w:jc w:val="center"/>
        <w:rPr>
          <w:sz w:val="36"/>
          <w:szCs w:val="36"/>
        </w:rPr>
      </w:pPr>
    </w:p>
    <w:p w14:paraId="33A0A2E0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EF960A1" wp14:editId="7FFCDC59">
            <wp:extent cx="2796363" cy="2998265"/>
            <wp:effectExtent l="0" t="0" r="4445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64" r="23601"/>
                    <a:stretch/>
                  </pic:blipFill>
                  <pic:spPr bwMode="auto">
                    <a:xfrm>
                      <a:off x="0" y="0"/>
                      <a:ext cx="2798900" cy="3000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5303C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007D4E7" w14:textId="5DE5BC98" w:rsidR="00511E66" w:rsidRPr="00CF0455" w:rsidRDefault="00511E66" w:rsidP="00CF0455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Mount junction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A6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A7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using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screws</w:t>
      </w:r>
      <w:r w:rsidR="0020780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washers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 Note the dot</w:t>
      </w:r>
      <w:r w:rsidR="00624BC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orientation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on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</w:t>
      </w:r>
      <w:r w:rsidR="00624BC1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6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</w:t>
      </w:r>
      <w:r w:rsidR="00624BC1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7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</w:t>
      </w:r>
      <w:r w:rsidR="00624BC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Pay close attention to the second image in this step, as it most clearly shows the order the parts need to be mounted in.</w:t>
      </w:r>
    </w:p>
    <w:p w14:paraId="477F6248" w14:textId="262F30FD" w:rsidR="00511E66" w:rsidRDefault="00CF0455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AAFBC91" wp14:editId="7473EB8D">
            <wp:extent cx="3705308" cy="3976384"/>
            <wp:effectExtent l="0" t="0" r="952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94" t="5094" r="28190"/>
                    <a:stretch/>
                  </pic:blipFill>
                  <pic:spPr bwMode="auto">
                    <a:xfrm>
                      <a:off x="0" y="0"/>
                      <a:ext cx="3725883" cy="399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72882" w14:textId="77777777" w:rsidR="00CF0455" w:rsidRDefault="00CF0455" w:rsidP="00511E66">
      <w:pPr>
        <w:jc w:val="center"/>
        <w:rPr>
          <w:sz w:val="36"/>
          <w:szCs w:val="36"/>
        </w:rPr>
      </w:pPr>
    </w:p>
    <w:p w14:paraId="6114C422" w14:textId="1E207BDB" w:rsidR="00CF0455" w:rsidRDefault="00CF0455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41EF9BE" wp14:editId="1F0069B5">
            <wp:extent cx="2743200" cy="2130401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38" t="37966" r="27834"/>
                    <a:stretch/>
                  </pic:blipFill>
                  <pic:spPr bwMode="auto">
                    <a:xfrm>
                      <a:off x="0" y="0"/>
                      <a:ext cx="2743586" cy="2130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C4F4F" w14:textId="63BCA35C" w:rsidR="00CF0455" w:rsidRDefault="00CF0455" w:rsidP="00511E66">
      <w:pPr>
        <w:jc w:val="center"/>
        <w:rPr>
          <w:sz w:val="36"/>
          <w:szCs w:val="36"/>
        </w:rPr>
      </w:pPr>
    </w:p>
    <w:p w14:paraId="56D3DF48" w14:textId="77777777" w:rsidR="00CF0455" w:rsidRDefault="00CF0455" w:rsidP="00511E66">
      <w:pPr>
        <w:jc w:val="center"/>
        <w:rPr>
          <w:sz w:val="36"/>
          <w:szCs w:val="36"/>
        </w:rPr>
      </w:pPr>
    </w:p>
    <w:p w14:paraId="7CEA3F1E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2BD69236" w14:textId="06021A46" w:rsidR="00511E66" w:rsidRPr="00CF0455" w:rsidRDefault="00511E66" w:rsidP="00CF0455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Mount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A8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to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</w:t>
      </w:r>
      <w:r w:rsidR="004A0D16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6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using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screw</w:t>
      </w:r>
      <w:r w:rsidR="0020780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washer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</w:t>
      </w:r>
      <w:r w:rsidR="00AB18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Note the dot orientation on part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A8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</w:t>
      </w:r>
    </w:p>
    <w:p w14:paraId="61B3F71C" w14:textId="3D168E2A" w:rsidR="00511E66" w:rsidRDefault="00CF0455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1F7DC97" wp14:editId="7CFAD050">
            <wp:extent cx="4862576" cy="298969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96" t="20141" r="13215"/>
                    <a:stretch/>
                  </pic:blipFill>
                  <pic:spPr bwMode="auto">
                    <a:xfrm>
                      <a:off x="0" y="0"/>
                      <a:ext cx="4870026" cy="299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8B9E6" w14:textId="77777777" w:rsidR="00CF0455" w:rsidRDefault="00CF0455" w:rsidP="00511E66">
      <w:pPr>
        <w:jc w:val="center"/>
        <w:rPr>
          <w:sz w:val="36"/>
          <w:szCs w:val="36"/>
        </w:rPr>
      </w:pPr>
    </w:p>
    <w:p w14:paraId="711AEDD8" w14:textId="57E081D2" w:rsidR="00CF0455" w:rsidRDefault="00CF0455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0E19E3F" wp14:editId="0CAFA34C">
            <wp:extent cx="3880071" cy="2678983"/>
            <wp:effectExtent l="0" t="0" r="635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0" t="21992" r="21224"/>
                    <a:stretch/>
                  </pic:blipFill>
                  <pic:spPr bwMode="auto">
                    <a:xfrm>
                      <a:off x="0" y="0"/>
                      <a:ext cx="3880589" cy="267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14A40" w14:textId="58329B37" w:rsidR="00CF0455" w:rsidRDefault="00CF0455" w:rsidP="00511E66">
      <w:pPr>
        <w:jc w:val="center"/>
        <w:rPr>
          <w:sz w:val="36"/>
          <w:szCs w:val="36"/>
        </w:rPr>
      </w:pPr>
    </w:p>
    <w:p w14:paraId="28796EB0" w14:textId="55982A61" w:rsidR="00CF0455" w:rsidRDefault="00CF0455" w:rsidP="00511E66">
      <w:pPr>
        <w:jc w:val="center"/>
        <w:rPr>
          <w:sz w:val="36"/>
          <w:szCs w:val="36"/>
        </w:rPr>
      </w:pPr>
    </w:p>
    <w:p w14:paraId="499EC047" w14:textId="6A4332FD" w:rsidR="00CF0455" w:rsidRDefault="00CF0455" w:rsidP="00511E66">
      <w:pPr>
        <w:jc w:val="center"/>
        <w:rPr>
          <w:sz w:val="36"/>
          <w:szCs w:val="36"/>
        </w:rPr>
      </w:pPr>
    </w:p>
    <w:p w14:paraId="2F0813E4" w14:textId="77777777" w:rsidR="00CF0455" w:rsidRDefault="00CF0455" w:rsidP="00511E66">
      <w:pPr>
        <w:jc w:val="center"/>
        <w:rPr>
          <w:sz w:val="36"/>
          <w:szCs w:val="36"/>
        </w:rPr>
      </w:pPr>
    </w:p>
    <w:p w14:paraId="501BD0AD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56215F14" w14:textId="2AD75312" w:rsidR="00511E66" w:rsidRPr="00B906F4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Mount </w:t>
      </w:r>
      <w:r w:rsidRPr="00CA5E59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A9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as shown using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screws</w:t>
      </w:r>
      <w:r w:rsidR="0020780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</w:t>
      </w:r>
      <w:r w:rsidR="0020780C" w:rsidRPr="0020780C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 w:rsidR="0020780C" w:rsidRPr="0020780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washers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 w:rsidR="00CA5E5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Note that </w:t>
      </w:r>
      <w:r w:rsidR="00CA5E59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A9</w:t>
      </w:r>
      <w:r w:rsidR="00CA5E5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goes between the two vertical linkages/arm pieces.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ab/>
      </w:r>
    </w:p>
    <w:p w14:paraId="6FCB1DB6" w14:textId="18A70EA9" w:rsidR="00511E66" w:rsidRDefault="00CF0455" w:rsidP="00CF0455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6DF3133" wp14:editId="7F1CA29C">
            <wp:extent cx="3633746" cy="3862303"/>
            <wp:effectExtent l="0" t="0" r="508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37" t="6251" r="35965"/>
                    <a:stretch/>
                  </pic:blipFill>
                  <pic:spPr bwMode="auto">
                    <a:xfrm>
                      <a:off x="0" y="0"/>
                      <a:ext cx="3644671" cy="387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A33A6" w14:textId="77777777" w:rsidR="00F23D87" w:rsidRDefault="00F23D87" w:rsidP="00CF0455">
      <w:pPr>
        <w:jc w:val="center"/>
        <w:rPr>
          <w:sz w:val="36"/>
          <w:szCs w:val="36"/>
        </w:rPr>
      </w:pPr>
    </w:p>
    <w:p w14:paraId="68996FC6" w14:textId="6077D8A0" w:rsidR="00CF0455" w:rsidRDefault="00CF0455" w:rsidP="00CF0455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65995D9" wp14:editId="4E990C40">
            <wp:extent cx="3395207" cy="2696716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5" t="32873" r="37804"/>
                    <a:stretch/>
                  </pic:blipFill>
                  <pic:spPr bwMode="auto">
                    <a:xfrm>
                      <a:off x="0" y="0"/>
                      <a:ext cx="3404713" cy="270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E691C" w14:textId="77777777" w:rsidR="00F23D87" w:rsidRDefault="00F23D87" w:rsidP="00CF0455">
      <w:pPr>
        <w:jc w:val="center"/>
        <w:rPr>
          <w:sz w:val="36"/>
          <w:szCs w:val="36"/>
        </w:rPr>
      </w:pPr>
    </w:p>
    <w:p w14:paraId="5E3FBB76" w14:textId="77777777" w:rsidR="00511E66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A9B7459" w14:textId="77777777" w:rsidR="00F23D87" w:rsidRDefault="00F23D87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5F4E60C7" w14:textId="77777777" w:rsidR="00F23D87" w:rsidRDefault="00F23D87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E0790E2" w14:textId="68CB6E2B" w:rsidR="00511E66" w:rsidRPr="00AB1878" w:rsidRDefault="00511E66" w:rsidP="00511E6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</w:t>
      </w:r>
      <w:r w:rsidR="001E6E6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AB18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Take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white 0.5” hex s</w:t>
      </w:r>
      <w:r w:rsidR="00AB18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tandoff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,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thin acrylic</w:t>
      </w:r>
      <w:r w:rsidR="00AB18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spacers, and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white nylon screws and secure the spacer in the arm as show</w:t>
      </w:r>
      <w:r w:rsidR="00AB18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n. </w:t>
      </w:r>
      <w:r w:rsidRPr="00AB1878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NOTE: </w:t>
      </w:r>
      <w:r w:rsidR="00AB1878" w:rsidRPr="00AB1878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T</w:t>
      </w:r>
      <w:r w:rsidRPr="00AB1878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he acrylic </w:t>
      </w:r>
      <w:r w:rsidR="00AB1878" w:rsidRPr="00AB1878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spacers</w:t>
      </w:r>
      <w:r w:rsidRPr="00AB1878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are</w:t>
      </w:r>
      <w:r w:rsidR="00AB1878" w:rsidRPr="00AB1878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positioned</w:t>
      </w:r>
      <w:r w:rsidRPr="00AB1878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inside the arm.</w:t>
      </w:r>
    </w:p>
    <w:p w14:paraId="134E00FA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32"/>
          <w:szCs w:val="32"/>
        </w:rPr>
        <w:drawing>
          <wp:inline distT="0" distB="0" distL="0" distR="0" wp14:anchorId="1048B998" wp14:editId="053D9BE9">
            <wp:extent cx="3006513" cy="3641801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46" t="8753" r="34871" b="3659"/>
                    <a:stretch/>
                  </pic:blipFill>
                  <pic:spPr bwMode="auto">
                    <a:xfrm>
                      <a:off x="0" y="0"/>
                      <a:ext cx="3024561" cy="3663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82640" w14:textId="77777777" w:rsidR="00511E66" w:rsidRDefault="00511E66" w:rsidP="00511E66">
      <w:pPr>
        <w:jc w:val="center"/>
        <w:rPr>
          <w:sz w:val="36"/>
          <w:szCs w:val="36"/>
        </w:rPr>
      </w:pPr>
    </w:p>
    <w:p w14:paraId="2C303E44" w14:textId="77777777" w:rsidR="00511E66" w:rsidRDefault="00511E66" w:rsidP="00511E6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B67D640" wp14:editId="199331CA">
            <wp:extent cx="3476846" cy="331748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45" t="5407" r="25892" b="4012"/>
                    <a:stretch/>
                  </pic:blipFill>
                  <pic:spPr bwMode="auto">
                    <a:xfrm>
                      <a:off x="0" y="0"/>
                      <a:ext cx="3488221" cy="332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A108E" w14:textId="77777777" w:rsidR="00EB320A" w:rsidRDefault="00EB320A" w:rsidP="00EB320A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249CF6D2" w14:textId="77777777" w:rsidR="00F23D87" w:rsidRDefault="00F23D87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43555EE" w14:textId="7A9B60E1" w:rsidR="00F04D57" w:rsidRPr="00F04D57" w:rsidRDefault="00F04D57" w:rsidP="00F04D57">
      <w:pPr>
        <w:pStyle w:val="NoSpacing"/>
        <w:pBdr>
          <w:bottom w:val="single" w:sz="6" w:space="4" w:color="7F7F7F" w:themeColor="text1" w:themeTint="80"/>
        </w:pBd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</w:t>
      </w:r>
      <w:r w:rsidR="006E6B2E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5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: Set aside the car and arm assembly</w:t>
      </w:r>
      <w:r w:rsidR="00193730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 S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tack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on top of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as shown and then mount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servo using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large servo mounting screws to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 w:rsidR="00CE6AF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Pr="00193730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NOTE: make sure the servo has been calibrated and </w:t>
      </w:r>
      <w:r w:rsidR="00193730" w:rsidRPr="00193730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be sure not to rotate it.</w:t>
      </w:r>
    </w:p>
    <w:p w14:paraId="0B4B8822" w14:textId="71ABD411" w:rsidR="00F04D57" w:rsidRDefault="00F04D57" w:rsidP="00F04D57">
      <w:pPr>
        <w:jc w:val="center"/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E8F3207" wp14:editId="65419D60">
            <wp:extent cx="2456121" cy="4256311"/>
            <wp:effectExtent l="0" t="0" r="190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55" t="3622" r="32911" b="6120"/>
                    <a:stretch/>
                  </pic:blipFill>
                  <pic:spPr bwMode="auto">
                    <a:xfrm>
                      <a:off x="0" y="0"/>
                      <a:ext cx="2462891" cy="4268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385A9" w14:textId="1E0BE720" w:rsidR="00F04D57" w:rsidRDefault="00F04D57" w:rsidP="00F04D57">
      <w:pPr>
        <w:jc w:val="center"/>
        <w:rPr>
          <w:noProof/>
          <w:sz w:val="36"/>
          <w:szCs w:val="36"/>
        </w:rPr>
      </w:pPr>
    </w:p>
    <w:p w14:paraId="49AE7B2F" w14:textId="77777777" w:rsidR="00F04D57" w:rsidRDefault="00F04D57" w:rsidP="00F04D57">
      <w:pPr>
        <w:jc w:val="center"/>
        <w:rPr>
          <w:noProof/>
          <w:sz w:val="36"/>
          <w:szCs w:val="36"/>
        </w:rPr>
      </w:pPr>
    </w:p>
    <w:p w14:paraId="5E09BAD7" w14:textId="213F5CF2" w:rsidR="00F04D57" w:rsidRDefault="00F04D57" w:rsidP="00F04D57">
      <w:pPr>
        <w:jc w:val="center"/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149B88E" wp14:editId="077369BB">
            <wp:extent cx="3114837" cy="2508631"/>
            <wp:effectExtent l="0" t="0" r="0" b="635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76" t="20614" r="27613" b="13634"/>
                    <a:stretch/>
                  </pic:blipFill>
                  <pic:spPr bwMode="auto">
                    <a:xfrm>
                      <a:off x="0" y="0"/>
                      <a:ext cx="3116257" cy="250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07A14" w14:textId="77777777" w:rsidR="00F04D57" w:rsidRDefault="00F04D57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5331EF0D" w14:textId="0151EB69" w:rsidR="00F04D57" w:rsidRPr="00F04D57" w:rsidRDefault="00F04D57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</w:t>
      </w:r>
      <w:r w:rsidR="006E6B2E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6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Attach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0.5” hex </w:t>
      </w:r>
      <w:r w:rsidR="00CE6AF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standoff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to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using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nylon screw as shown.</w:t>
      </w:r>
    </w:p>
    <w:p w14:paraId="338360DA" w14:textId="77777777" w:rsidR="00F04D57" w:rsidRDefault="00F04D57" w:rsidP="00F04D57">
      <w:pPr>
        <w:jc w:val="center"/>
        <w:rPr>
          <w:sz w:val="36"/>
          <w:szCs w:val="36"/>
        </w:rPr>
      </w:pPr>
    </w:p>
    <w:p w14:paraId="3DACB691" w14:textId="014BBAFC" w:rsidR="00F04D57" w:rsidRDefault="00F04D57" w:rsidP="00F04D57">
      <w:pPr>
        <w:jc w:val="center"/>
        <w:rPr>
          <w:sz w:val="36"/>
          <w:szCs w:val="36"/>
        </w:rPr>
      </w:pPr>
      <w:r>
        <w:rPr>
          <w:rFonts w:ascii="Knockout" w:eastAsiaTheme="majorEastAsia" w:hAnsi="Knockout" w:cstheme="majorBidi"/>
          <w:b/>
          <w:bCs/>
          <w:noProof/>
          <w:color w:val="595959" w:themeColor="text1" w:themeTint="A6"/>
          <w:sz w:val="32"/>
          <w:szCs w:val="32"/>
        </w:rPr>
        <w:drawing>
          <wp:inline distT="0" distB="0" distL="0" distR="0" wp14:anchorId="3B261B95" wp14:editId="466C5B29">
            <wp:extent cx="3211032" cy="4589245"/>
            <wp:effectExtent l="0" t="0" r="8890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91" t="3902" r="25930" b="6931"/>
                    <a:stretch/>
                  </pic:blipFill>
                  <pic:spPr bwMode="auto">
                    <a:xfrm>
                      <a:off x="0" y="0"/>
                      <a:ext cx="3219897" cy="460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0F983" w14:textId="77777777" w:rsidR="00F04D57" w:rsidRDefault="00F04D57" w:rsidP="00F04D57">
      <w:pPr>
        <w:jc w:val="center"/>
        <w:rPr>
          <w:sz w:val="36"/>
          <w:szCs w:val="36"/>
        </w:rPr>
      </w:pPr>
    </w:p>
    <w:p w14:paraId="4BFD0035" w14:textId="45F218D3" w:rsidR="00F04D57" w:rsidRDefault="00F04D57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FD6A7FA" wp14:editId="391F4FF8">
            <wp:extent cx="3062147" cy="2423781"/>
            <wp:effectExtent l="0" t="0" r="508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97" t="21728" r="27765" b="14748"/>
                    <a:stretch/>
                  </pic:blipFill>
                  <pic:spPr bwMode="auto">
                    <a:xfrm>
                      <a:off x="0" y="0"/>
                      <a:ext cx="3063326" cy="2424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F2F4A" w14:textId="201CF572" w:rsidR="00F04D57" w:rsidRDefault="00F04D57" w:rsidP="00F04D57">
      <w:pPr>
        <w:jc w:val="center"/>
        <w:rPr>
          <w:sz w:val="36"/>
          <w:szCs w:val="36"/>
        </w:rPr>
      </w:pPr>
    </w:p>
    <w:p w14:paraId="0E4BB737" w14:textId="77777777" w:rsidR="00F04D57" w:rsidRDefault="00F04D57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F8CBBFE" w14:textId="03DDB14B" w:rsidR="00F04D57" w:rsidRPr="00F04D57" w:rsidRDefault="00F04D57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</w:t>
      </w:r>
      <w:r w:rsidR="006E6B2E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7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Attach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0.5” hex </w:t>
      </w:r>
      <w:r w:rsidR="00CE6AF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standoff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to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CL3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using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white nylon screw. Offset the screw with a thin acrylic washer between the screw head and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CL3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as shown.</w:t>
      </w:r>
    </w:p>
    <w:p w14:paraId="0514F73D" w14:textId="7593E435" w:rsidR="00F04D57" w:rsidRDefault="00F04D57" w:rsidP="00F04D57">
      <w:pPr>
        <w:jc w:val="center"/>
        <w:rPr>
          <w:sz w:val="36"/>
          <w:szCs w:val="36"/>
        </w:rPr>
      </w:pPr>
      <w:r>
        <w:rPr>
          <w:rFonts w:ascii="Knockout" w:eastAsiaTheme="majorEastAsia" w:hAnsi="Knockout" w:cstheme="majorBidi"/>
          <w:b/>
          <w:bCs/>
          <w:noProof/>
          <w:color w:val="595959" w:themeColor="text1" w:themeTint="A6"/>
          <w:sz w:val="32"/>
          <w:szCs w:val="32"/>
        </w:rPr>
        <w:drawing>
          <wp:inline distT="0" distB="0" distL="0" distR="0" wp14:anchorId="450716C4" wp14:editId="53D817AC">
            <wp:extent cx="5134872" cy="3572540"/>
            <wp:effectExtent l="0" t="0" r="8890" b="889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86" t="5555" r="21243" b="15492"/>
                    <a:stretch/>
                  </pic:blipFill>
                  <pic:spPr bwMode="auto">
                    <a:xfrm>
                      <a:off x="0" y="0"/>
                      <a:ext cx="5148238" cy="358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6AC0E" w14:textId="77777777" w:rsidR="00235936" w:rsidRDefault="00235936" w:rsidP="00F04D57">
      <w:pPr>
        <w:jc w:val="center"/>
        <w:rPr>
          <w:sz w:val="36"/>
          <w:szCs w:val="36"/>
        </w:rPr>
      </w:pPr>
    </w:p>
    <w:p w14:paraId="77F52382" w14:textId="77ED83F8" w:rsidR="00235936" w:rsidRDefault="00235936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D5084AA" wp14:editId="242E2894">
            <wp:extent cx="2945219" cy="3284731"/>
            <wp:effectExtent l="0" t="0" r="762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13" t="6140" r="32285" b="26030"/>
                    <a:stretch/>
                  </pic:blipFill>
                  <pic:spPr bwMode="auto">
                    <a:xfrm>
                      <a:off x="0" y="0"/>
                      <a:ext cx="2954913" cy="329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D8B4C" w14:textId="77777777" w:rsidR="00F04D57" w:rsidRDefault="00F04D57" w:rsidP="00F04D57">
      <w:pPr>
        <w:jc w:val="center"/>
        <w:rPr>
          <w:sz w:val="36"/>
          <w:szCs w:val="36"/>
        </w:rPr>
      </w:pPr>
    </w:p>
    <w:p w14:paraId="79884EB3" w14:textId="30A4E140" w:rsidR="00235936" w:rsidRDefault="00235936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0622326" w14:textId="77777777" w:rsidR="00CE6AF1" w:rsidRDefault="00CE6AF1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42A4AF9" w14:textId="249C2A07" w:rsidR="00F04D57" w:rsidRPr="008F31DD" w:rsidRDefault="00F04D57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6E6B2E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28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Take the </w:t>
      </w:r>
      <w:r w:rsidR="0020780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assembled components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from the last step and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use another thin acrylic spacer and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white nylon screw to attach the two plates together across parts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258AFA77" w14:textId="4AAD58F9" w:rsidR="00F04D57" w:rsidRDefault="00235936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2582AE5" wp14:editId="760B34CA">
            <wp:extent cx="5622799" cy="4104167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37" r="9780" b="4438"/>
                    <a:stretch/>
                  </pic:blipFill>
                  <pic:spPr bwMode="auto">
                    <a:xfrm>
                      <a:off x="0" y="0"/>
                      <a:ext cx="5630320" cy="410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B27B0" w14:textId="77777777" w:rsidR="00235936" w:rsidRDefault="00235936" w:rsidP="00F04D57">
      <w:pPr>
        <w:jc w:val="center"/>
        <w:rPr>
          <w:sz w:val="36"/>
          <w:szCs w:val="36"/>
        </w:rPr>
      </w:pPr>
    </w:p>
    <w:p w14:paraId="2338749F" w14:textId="1D541311" w:rsidR="00235936" w:rsidRDefault="00235936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B05F227" wp14:editId="41E35E81">
            <wp:extent cx="3071660" cy="263687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21" t="16159" r="28104" b="14734"/>
                    <a:stretch/>
                  </pic:blipFill>
                  <pic:spPr bwMode="auto">
                    <a:xfrm>
                      <a:off x="0" y="0"/>
                      <a:ext cx="3072676" cy="263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77B86" w14:textId="77777777" w:rsidR="00F04D57" w:rsidRDefault="00F04D57" w:rsidP="00F04D57">
      <w:pPr>
        <w:jc w:val="center"/>
        <w:rPr>
          <w:sz w:val="36"/>
          <w:szCs w:val="36"/>
        </w:rPr>
      </w:pPr>
    </w:p>
    <w:p w14:paraId="04396108" w14:textId="77777777" w:rsidR="0051164D" w:rsidRDefault="0051164D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D4A5594" w14:textId="6CF21899" w:rsidR="00F04D57" w:rsidRPr="0051164D" w:rsidRDefault="00F04D57" w:rsidP="0051164D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6E6B2E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29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Slot the tabs on the tops of parts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CL3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into the new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CL5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Use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nylon screw through the highlighted hole into the vertical 0.5” hex </w:t>
      </w:r>
      <w:r w:rsidR="00CE6AF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standoff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 w:rsidR="00CE6AF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 servo wire will hang out loosely here.</w:t>
      </w:r>
    </w:p>
    <w:p w14:paraId="77C1B3DA" w14:textId="4B728F3A" w:rsidR="00F04D57" w:rsidRDefault="0051164D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035940D" wp14:editId="1C681A24">
            <wp:extent cx="2657255" cy="3978935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59" t="5850" r="32436" b="3612"/>
                    <a:stretch/>
                  </pic:blipFill>
                  <pic:spPr bwMode="auto">
                    <a:xfrm>
                      <a:off x="0" y="0"/>
                      <a:ext cx="2664351" cy="3989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D7945" w14:textId="2551ED56" w:rsidR="0051164D" w:rsidRDefault="0051164D" w:rsidP="00F04D57">
      <w:pPr>
        <w:jc w:val="center"/>
        <w:rPr>
          <w:sz w:val="36"/>
          <w:szCs w:val="36"/>
        </w:rPr>
      </w:pPr>
    </w:p>
    <w:p w14:paraId="530AC898" w14:textId="5FBE4C94" w:rsidR="0051164D" w:rsidRDefault="0051164D" w:rsidP="00F04D57">
      <w:pPr>
        <w:jc w:val="center"/>
        <w:rPr>
          <w:sz w:val="36"/>
          <w:szCs w:val="36"/>
        </w:rPr>
      </w:pPr>
    </w:p>
    <w:p w14:paraId="228CB00B" w14:textId="77777777" w:rsidR="0051164D" w:rsidRDefault="0051164D" w:rsidP="00F04D57">
      <w:pPr>
        <w:jc w:val="center"/>
        <w:rPr>
          <w:sz w:val="36"/>
          <w:szCs w:val="36"/>
        </w:rPr>
      </w:pPr>
    </w:p>
    <w:p w14:paraId="4DEFC776" w14:textId="3338A4E6" w:rsidR="0051164D" w:rsidRDefault="0051164D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272CB55" wp14:editId="50C580C5">
            <wp:extent cx="2767386" cy="2413591"/>
            <wp:effectExtent l="0" t="0" r="0" b="635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94" t="18386" r="28707" b="13089"/>
                    <a:stretch/>
                  </pic:blipFill>
                  <pic:spPr bwMode="auto">
                    <a:xfrm>
                      <a:off x="0" y="0"/>
                      <a:ext cx="2772058" cy="2417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2CBF0" w14:textId="77777777" w:rsidR="0051164D" w:rsidRDefault="0051164D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46CC2C7" w14:textId="76FD1E22" w:rsidR="00F04D57" w:rsidRPr="00F23D87" w:rsidRDefault="00F04D57" w:rsidP="00F23D8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</w:t>
      </w:r>
      <w:r w:rsidR="006E6B2E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0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CE6AF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Attach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claw piece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CL6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to the bottom of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using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screw</w:t>
      </w:r>
      <w:r w:rsidR="0020780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washer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</w:t>
      </w:r>
      <w:r w:rsidR="00CE6AF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The initial position of the claw should be closed as shown.</w:t>
      </w:r>
    </w:p>
    <w:p w14:paraId="1DB7730A" w14:textId="17C78501" w:rsidR="00DC7071" w:rsidRDefault="00F23D87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5C691CD" wp14:editId="2DE40FA6">
            <wp:extent cx="3554233" cy="4001102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76" r="31324" b="2280"/>
                    <a:stretch/>
                  </pic:blipFill>
                  <pic:spPr bwMode="auto">
                    <a:xfrm>
                      <a:off x="0" y="0"/>
                      <a:ext cx="3563929" cy="401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632C8" w14:textId="77777777" w:rsidR="00F23D87" w:rsidRDefault="00F23D87" w:rsidP="00F04D57">
      <w:pPr>
        <w:jc w:val="center"/>
        <w:rPr>
          <w:sz w:val="36"/>
          <w:szCs w:val="36"/>
        </w:rPr>
      </w:pPr>
    </w:p>
    <w:p w14:paraId="72996309" w14:textId="770E84D4" w:rsidR="00F23D87" w:rsidRDefault="00F23D87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CD6DEBF" wp14:editId="2D6AC441">
            <wp:extent cx="3427012" cy="271356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33" r="31655" b="31245"/>
                    <a:stretch/>
                  </pic:blipFill>
                  <pic:spPr bwMode="auto">
                    <a:xfrm>
                      <a:off x="0" y="0"/>
                      <a:ext cx="3436346" cy="27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76F00" w14:textId="37EDE246" w:rsidR="00DC7071" w:rsidRDefault="00DC7071" w:rsidP="00F04D57">
      <w:pPr>
        <w:jc w:val="center"/>
        <w:rPr>
          <w:sz w:val="36"/>
          <w:szCs w:val="36"/>
        </w:rPr>
      </w:pPr>
    </w:p>
    <w:p w14:paraId="5B78F162" w14:textId="77777777" w:rsidR="00F04D57" w:rsidRDefault="00F04D57" w:rsidP="00F04D57">
      <w:pPr>
        <w:jc w:val="center"/>
        <w:rPr>
          <w:sz w:val="36"/>
          <w:szCs w:val="36"/>
        </w:rPr>
      </w:pPr>
    </w:p>
    <w:p w14:paraId="6C88210E" w14:textId="77777777" w:rsidR="00E77792" w:rsidRDefault="00E77792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264BF7AC" w14:textId="2436CFC6" w:rsidR="00E77792" w:rsidRPr="00F23D87" w:rsidRDefault="00F04D57" w:rsidP="00F23D8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</w:t>
      </w:r>
      <w:r w:rsidR="006E6B2E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CE6AF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Attach part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CL7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CE6AF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to </w:t>
      </w:r>
      <w:r w:rsidR="00CE6AF1" w:rsidRPr="00CE6AF1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CE6AF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using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CE6AF1" w:rsidRPr="00CE6AF1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screw</w:t>
      </w:r>
      <w:r w:rsidR="0020780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washer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 w:rsidR="00CE6AF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 initial claw position should be closed, and lined up with </w:t>
      </w:r>
      <w:r w:rsidR="00CE6AF1" w:rsidRPr="00CE6AF1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CL6</w:t>
      </w:r>
      <w:r w:rsidR="00CE6AF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31B38011" w14:textId="0EEAAF08" w:rsidR="00E77792" w:rsidRDefault="00F23D87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36C1238" wp14:editId="1ED1AECF">
            <wp:extent cx="3712873" cy="3434467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83" r="22043"/>
                    <a:stretch/>
                  </pic:blipFill>
                  <pic:spPr bwMode="auto">
                    <a:xfrm>
                      <a:off x="0" y="0"/>
                      <a:ext cx="3713141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9726A" w14:textId="77777777" w:rsidR="00F23D87" w:rsidRDefault="00F23D87" w:rsidP="00F04D57">
      <w:pPr>
        <w:jc w:val="center"/>
        <w:rPr>
          <w:sz w:val="36"/>
          <w:szCs w:val="36"/>
        </w:rPr>
      </w:pPr>
    </w:p>
    <w:p w14:paraId="568DDE43" w14:textId="6712FC4A" w:rsidR="00F23D87" w:rsidRDefault="00F23D87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E8EF7B3" wp14:editId="4388D2A8">
            <wp:extent cx="3921616" cy="3180522"/>
            <wp:effectExtent l="0" t="0" r="317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78" r="22160" b="13635"/>
                    <a:stretch/>
                  </pic:blipFill>
                  <pic:spPr bwMode="auto">
                    <a:xfrm>
                      <a:off x="0" y="0"/>
                      <a:ext cx="3927998" cy="3185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93C58" w14:textId="77777777" w:rsidR="00F04D57" w:rsidRDefault="00F04D57" w:rsidP="00F04D57">
      <w:pPr>
        <w:jc w:val="center"/>
        <w:rPr>
          <w:sz w:val="36"/>
          <w:szCs w:val="36"/>
        </w:rPr>
      </w:pPr>
    </w:p>
    <w:p w14:paraId="23A7D36A" w14:textId="77777777" w:rsidR="00E77792" w:rsidRDefault="00E77792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5519E405" w14:textId="77777777" w:rsidR="00F23D87" w:rsidRDefault="00F23D87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D43E569" w14:textId="77777777" w:rsidR="00F23D87" w:rsidRDefault="00F23D87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5343C114" w14:textId="6508AAA6" w:rsidR="00641C0C" w:rsidRPr="00F23D87" w:rsidRDefault="00F04D57" w:rsidP="00F23D8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</w:t>
      </w:r>
      <w:r w:rsidR="006E6B2E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CE6AF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ake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CL8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mount it to the bottom face of arm on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CL6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using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screw</w:t>
      </w:r>
      <w:r w:rsidR="0020780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washer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4063F058" w14:textId="53EF3AF2" w:rsidR="00641C0C" w:rsidRDefault="00F23D87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4472195" wp14:editId="0DF2BE21">
            <wp:extent cx="2488758" cy="3637674"/>
            <wp:effectExtent l="0" t="0" r="6985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77" t="7643" r="42229" b="5746"/>
                    <a:stretch/>
                  </pic:blipFill>
                  <pic:spPr bwMode="auto">
                    <a:xfrm>
                      <a:off x="0" y="0"/>
                      <a:ext cx="2495791" cy="3647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53500" w14:textId="77777777" w:rsidR="00F23D87" w:rsidRDefault="00F23D87" w:rsidP="00F04D57">
      <w:pPr>
        <w:jc w:val="center"/>
        <w:rPr>
          <w:sz w:val="36"/>
          <w:szCs w:val="36"/>
        </w:rPr>
      </w:pPr>
    </w:p>
    <w:p w14:paraId="7D1ECC2A" w14:textId="5750A599" w:rsidR="00F23D87" w:rsidRDefault="00F23D87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4AA18B5" wp14:editId="6B5FC401">
            <wp:extent cx="2106516" cy="3434217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97" r="41765"/>
                    <a:stretch/>
                  </pic:blipFill>
                  <pic:spPr bwMode="auto">
                    <a:xfrm>
                      <a:off x="0" y="0"/>
                      <a:ext cx="2106822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B7A31" w14:textId="477F308E" w:rsidR="00641C0C" w:rsidRDefault="00641C0C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5768E33" w14:textId="77777777" w:rsidR="00CE6AF1" w:rsidRDefault="00CE6AF1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6F6CB4C" w14:textId="052C70F3" w:rsidR="00F04D57" w:rsidRPr="002D4323" w:rsidRDefault="00F04D57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</w:t>
      </w:r>
      <w:r w:rsidR="006E6B2E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From the bottom, push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CL9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onto the servo shaft of the claw</w:t>
      </w:r>
      <w:r w:rsidR="00B72F4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so that it lines up with part </w:t>
      </w:r>
      <w:r w:rsidR="00B72F43" w:rsidRPr="00B72F43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CL8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</w:t>
      </w:r>
      <w:r w:rsidRPr="00B72F43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[OPTIONAL] </w:t>
      </w:r>
      <w:r w:rsidR="00B72F43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The</w:t>
      </w:r>
      <w:r w:rsidRPr="00B72F43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end plate for the servo (part </w:t>
      </w:r>
      <w:r w:rsidRPr="00B72F43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  <w:u w:val="single"/>
        </w:rPr>
        <w:t>E</w:t>
      </w:r>
      <w:r w:rsidRPr="00B72F43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) can be screwed onto the shaft of the claw servo using </w:t>
      </w:r>
      <w:r w:rsidRPr="00B72F43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  <w:u w:val="single"/>
        </w:rPr>
        <w:t>1</w:t>
      </w:r>
      <w:r w:rsidRPr="00B72F43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small servo head screw.</w:t>
      </w:r>
    </w:p>
    <w:p w14:paraId="56DA132E" w14:textId="6A981E06" w:rsidR="00FA2517" w:rsidRDefault="00FA2517" w:rsidP="00FA251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A20B3D8" wp14:editId="6DAB95A0">
            <wp:extent cx="3444949" cy="4602420"/>
            <wp:effectExtent l="0" t="0" r="3175" b="825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7" r="33532" b="9190"/>
                    <a:stretch/>
                  </pic:blipFill>
                  <pic:spPr bwMode="auto">
                    <a:xfrm>
                      <a:off x="0" y="0"/>
                      <a:ext cx="3458024" cy="4619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4B29B" w14:textId="77777777" w:rsidR="00FA2517" w:rsidRDefault="00FA2517" w:rsidP="00FA2517">
      <w:pPr>
        <w:jc w:val="center"/>
        <w:rPr>
          <w:sz w:val="36"/>
          <w:szCs w:val="36"/>
        </w:rPr>
      </w:pPr>
    </w:p>
    <w:p w14:paraId="53130A07" w14:textId="548B31B8" w:rsidR="00FA2517" w:rsidRDefault="00FA2517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1298C39" wp14:editId="25F504A8">
            <wp:extent cx="2987748" cy="2748585"/>
            <wp:effectExtent l="0" t="0" r="317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39" r="22669" b="10567"/>
                    <a:stretch/>
                  </pic:blipFill>
                  <pic:spPr bwMode="auto">
                    <a:xfrm>
                      <a:off x="0" y="0"/>
                      <a:ext cx="2992731" cy="275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BEE70" w14:textId="77777777" w:rsidR="00F23D87" w:rsidRDefault="00F23D87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65B1339" w14:textId="09B75054" w:rsidR="002912C0" w:rsidRPr="00F23D87" w:rsidRDefault="00F04D57" w:rsidP="00F23D8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</w:t>
      </w:r>
      <w:r w:rsidR="006E6B2E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Thread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screw</w:t>
      </w:r>
      <w:r w:rsidR="0007332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washer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through </w:t>
      </w:r>
      <w:r w:rsidR="00B72F4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both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CL9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CL8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4391BA4A" w14:textId="455D4091" w:rsidR="002912C0" w:rsidRDefault="00F23D87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222CB23" wp14:editId="36815440">
            <wp:extent cx="4468412" cy="343456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01" r="26104"/>
                    <a:stretch/>
                  </pic:blipFill>
                  <pic:spPr bwMode="auto">
                    <a:xfrm>
                      <a:off x="0" y="0"/>
                      <a:ext cx="4468607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2D6D7" w14:textId="2778B99E" w:rsidR="00F23D87" w:rsidRDefault="00F23D87" w:rsidP="00F04D57">
      <w:pPr>
        <w:jc w:val="center"/>
        <w:rPr>
          <w:sz w:val="36"/>
          <w:szCs w:val="36"/>
        </w:rPr>
      </w:pPr>
    </w:p>
    <w:p w14:paraId="5D75AF20" w14:textId="77777777" w:rsidR="00F23D87" w:rsidRDefault="00F23D87" w:rsidP="00F04D57">
      <w:pPr>
        <w:jc w:val="center"/>
        <w:rPr>
          <w:sz w:val="36"/>
          <w:szCs w:val="36"/>
        </w:rPr>
      </w:pPr>
    </w:p>
    <w:p w14:paraId="30827830" w14:textId="06F1B76B" w:rsidR="00F23D87" w:rsidRDefault="00F23D87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948300A" wp14:editId="638DED7C">
            <wp:extent cx="4206240" cy="3244632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81" r="25757"/>
                    <a:stretch/>
                  </pic:blipFill>
                  <pic:spPr bwMode="auto">
                    <a:xfrm>
                      <a:off x="0" y="0"/>
                      <a:ext cx="4210633" cy="324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70BEA" w14:textId="77777777" w:rsidR="00F04D57" w:rsidRDefault="00F04D57" w:rsidP="00F04D57">
      <w:pPr>
        <w:jc w:val="center"/>
        <w:rPr>
          <w:sz w:val="36"/>
          <w:szCs w:val="36"/>
        </w:rPr>
      </w:pPr>
    </w:p>
    <w:p w14:paraId="639EFEE7" w14:textId="77777777" w:rsidR="00F23D87" w:rsidRDefault="00F23D87" w:rsidP="001052EB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A0D2AD1" w14:textId="77777777" w:rsidR="00F23D87" w:rsidRDefault="00F23D87" w:rsidP="001052EB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292234F2" w14:textId="67891E66" w:rsidR="00623FC2" w:rsidRPr="001052EB" w:rsidRDefault="00F04D57" w:rsidP="001052EB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</w:t>
      </w:r>
      <w:r w:rsidR="006E6B2E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5</w:t>
      </w:r>
      <w:r w:rsidR="003D2E9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From left to right, thread </w:t>
      </w:r>
      <w:r w:rsidR="003D2E9C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 w:rsidR="003D2E9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screws</w:t>
      </w:r>
      <w:r w:rsidR="0007332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3D2E9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through the TOF </w:t>
      </w:r>
      <w:r w:rsidR="00204296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Distance </w:t>
      </w:r>
      <w:r w:rsidR="003D2E9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Wireling, </w:t>
      </w:r>
      <w:r w:rsidR="009E6CC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part </w:t>
      </w:r>
      <w:r w:rsidR="003D2E9C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CL10</w:t>
      </w:r>
      <w:r w:rsidR="003D2E9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, and then </w:t>
      </w:r>
      <w:r w:rsidR="009E6CC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part </w:t>
      </w:r>
      <w:r w:rsidR="003D2E9C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CL11</w:t>
      </w:r>
      <w:r w:rsidR="009E6CC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5BBC2E75" w14:textId="41AB362F" w:rsidR="00623FC2" w:rsidRDefault="001052EB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3ECB1B6" wp14:editId="19718897">
            <wp:extent cx="5460911" cy="4359349"/>
            <wp:effectExtent l="0" t="0" r="6985" b="317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18" t="6944" r="22195" b="16107"/>
                    <a:stretch/>
                  </pic:blipFill>
                  <pic:spPr bwMode="auto">
                    <a:xfrm>
                      <a:off x="0" y="0"/>
                      <a:ext cx="5470385" cy="436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A7A12" w14:textId="77777777" w:rsidR="001052EB" w:rsidRDefault="001052EB" w:rsidP="00F04D57">
      <w:pPr>
        <w:jc w:val="center"/>
        <w:rPr>
          <w:sz w:val="36"/>
          <w:szCs w:val="36"/>
        </w:rPr>
      </w:pPr>
    </w:p>
    <w:p w14:paraId="176C005E" w14:textId="65067394" w:rsidR="001052EB" w:rsidRDefault="001052EB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60B536A" wp14:editId="3BA2073D">
            <wp:extent cx="1818167" cy="2490268"/>
            <wp:effectExtent l="0" t="0" r="0" b="571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84" t="11111" r="29797" b="15832"/>
                    <a:stretch/>
                  </pic:blipFill>
                  <pic:spPr bwMode="auto">
                    <a:xfrm>
                      <a:off x="0" y="0"/>
                      <a:ext cx="1823823" cy="24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96BAB" w14:textId="77777777" w:rsidR="009E6CC1" w:rsidRDefault="009E6CC1" w:rsidP="009E6CC1">
      <w:pPr>
        <w:rPr>
          <w:sz w:val="36"/>
          <w:szCs w:val="36"/>
        </w:rPr>
      </w:pPr>
    </w:p>
    <w:p w14:paraId="5CDEFC2D" w14:textId="77777777" w:rsidR="001052EB" w:rsidRDefault="001052EB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586A786D" w14:textId="77777777" w:rsidR="009E6CC1" w:rsidRDefault="009E6CC1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06A6E2D" w14:textId="6DFDD03E" w:rsidR="00F04D57" w:rsidRPr="00BA4DC4" w:rsidRDefault="00F04D57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</w:t>
      </w:r>
      <w:r w:rsidR="006E6B2E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6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Plug in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200mm 5-pin black Wireling </w:t>
      </w:r>
      <w:r w:rsidR="0007332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cable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into the TOF </w:t>
      </w:r>
      <w:r w:rsidR="0007332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Distance Sensor Wireling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thread it through the slot on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CL2</w:t>
      </w:r>
      <w:r w:rsidR="008E4A7B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as shown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</w:t>
      </w:r>
      <w:r w:rsidR="0007332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Then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push the top of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CL1</w:t>
      </w:r>
      <w:r w:rsidR="003D2E9C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into the </w:t>
      </w:r>
      <w:r w:rsidR="001E32F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smaller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back slot. </w:t>
      </w:r>
    </w:p>
    <w:p w14:paraId="3E11B6CC" w14:textId="0ABA9FD4" w:rsidR="00F04D57" w:rsidRDefault="00F23D87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4B7DC47" wp14:editId="4C4389DC">
            <wp:extent cx="2202511" cy="3950342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07" t="4864" r="40141" b="2965"/>
                    <a:stretch/>
                  </pic:blipFill>
                  <pic:spPr bwMode="auto">
                    <a:xfrm>
                      <a:off x="0" y="0"/>
                      <a:ext cx="2211560" cy="396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23B7E" w14:textId="77777777" w:rsidR="00F23D87" w:rsidRDefault="00F23D87" w:rsidP="00F04D57">
      <w:pPr>
        <w:jc w:val="center"/>
        <w:rPr>
          <w:sz w:val="36"/>
          <w:szCs w:val="36"/>
        </w:rPr>
      </w:pPr>
    </w:p>
    <w:p w14:paraId="3B768EB8" w14:textId="0CEE3C12" w:rsidR="00F23D87" w:rsidRDefault="00F23D87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E183006" wp14:editId="14909BED">
            <wp:extent cx="3721210" cy="3289436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3"/>
                    <a:stretch/>
                  </pic:blipFill>
                  <pic:spPr bwMode="auto">
                    <a:xfrm>
                      <a:off x="0" y="0"/>
                      <a:ext cx="3724758" cy="3292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84FA0" w14:textId="77777777" w:rsidR="008E4A7B" w:rsidRDefault="008E4A7B" w:rsidP="00850733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ED56CD0" w14:textId="7C4850DF" w:rsidR="00850733" w:rsidRPr="00D0198A" w:rsidRDefault="00850733" w:rsidP="00850733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</w:t>
      </w:r>
      <w:r w:rsidR="006E6B2E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7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D0198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Use </w:t>
      </w:r>
      <w:r w:rsidR="00D0198A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 w:rsidR="00D0198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M1.4x8mm screw</w:t>
      </w:r>
      <w:r w:rsidR="00B755F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</w:t>
      </w:r>
      <w:r w:rsidR="00B755FA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 w:rsidR="00B755F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small metal washer</w:t>
      </w:r>
      <w:r w:rsidR="00D0198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to mount the TOF </w:t>
      </w:r>
      <w:r w:rsidR="0007332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Distance Wireling </w:t>
      </w:r>
      <w:r w:rsidR="00D0198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plate to the claw.</w:t>
      </w:r>
    </w:p>
    <w:p w14:paraId="5CBC6FA1" w14:textId="760BAEF8" w:rsidR="00850733" w:rsidRDefault="001C216A" w:rsidP="00850733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78C0172" wp14:editId="635D5004">
            <wp:extent cx="1826603" cy="3787216"/>
            <wp:effectExtent l="0" t="0" r="2540" b="381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89" t="3803" r="43166" b="4669"/>
                    <a:stretch/>
                  </pic:blipFill>
                  <pic:spPr bwMode="auto">
                    <a:xfrm>
                      <a:off x="0" y="0"/>
                      <a:ext cx="1836087" cy="3806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4465F" w14:textId="77777777" w:rsidR="001C216A" w:rsidRDefault="001C216A" w:rsidP="00850733">
      <w:pPr>
        <w:jc w:val="center"/>
        <w:rPr>
          <w:sz w:val="36"/>
          <w:szCs w:val="36"/>
        </w:rPr>
      </w:pPr>
    </w:p>
    <w:p w14:paraId="474A0ACC" w14:textId="79022BA3" w:rsidR="001C216A" w:rsidRDefault="001C216A" w:rsidP="00850733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DC4BA02" wp14:editId="5EEE464C">
            <wp:extent cx="2721935" cy="3406071"/>
            <wp:effectExtent l="0" t="0" r="2540" b="444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83" t="7604" r="40526" b="6419"/>
                    <a:stretch/>
                  </pic:blipFill>
                  <pic:spPr bwMode="auto">
                    <a:xfrm>
                      <a:off x="0" y="0"/>
                      <a:ext cx="2734756" cy="34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0282A" w14:textId="77777777" w:rsidR="00850733" w:rsidRDefault="00850733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2406300" w14:textId="77777777" w:rsidR="008E4A7B" w:rsidRDefault="008E4A7B" w:rsidP="008E4A7B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2785F20" w14:textId="550379F4" w:rsidR="007770D2" w:rsidRPr="008E4A7B" w:rsidRDefault="00F04D57" w:rsidP="008E4A7B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6E6B2E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38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To mount the claw to the arm, </w:t>
      </w:r>
      <w:r w:rsidR="00FC059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u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se the bottom most hole</w:t>
      </w:r>
      <w:r w:rsidR="00FC059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on the claw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screw</w:t>
      </w:r>
      <w:r w:rsidR="0007332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washer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through the end of arm piece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A9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004EDC06" w14:textId="266AB222" w:rsidR="007770D2" w:rsidRDefault="008E4A7B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9E84BE7" wp14:editId="7D164620">
            <wp:extent cx="6854190" cy="3434715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080D7" w14:textId="77777777" w:rsidR="008E4A7B" w:rsidRDefault="008E4A7B" w:rsidP="00F04D57">
      <w:pPr>
        <w:jc w:val="center"/>
        <w:rPr>
          <w:sz w:val="36"/>
          <w:szCs w:val="36"/>
        </w:rPr>
      </w:pPr>
    </w:p>
    <w:p w14:paraId="49C7CB47" w14:textId="2582CFCD" w:rsidR="008E4A7B" w:rsidRDefault="008E4A7B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9BA5CDA" wp14:editId="131CD34D">
            <wp:extent cx="6448507" cy="3231422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516" cy="3235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3BB88" w14:textId="77777777" w:rsidR="007770D2" w:rsidRDefault="007770D2" w:rsidP="00F04D57">
      <w:pPr>
        <w:jc w:val="center"/>
        <w:rPr>
          <w:sz w:val="36"/>
          <w:szCs w:val="36"/>
        </w:rPr>
      </w:pPr>
    </w:p>
    <w:p w14:paraId="46B2FE15" w14:textId="68D08EC8" w:rsidR="00F04D57" w:rsidRDefault="00F04D57" w:rsidP="00F04D57">
      <w:pPr>
        <w:jc w:val="center"/>
        <w:rPr>
          <w:sz w:val="36"/>
          <w:szCs w:val="36"/>
        </w:rPr>
      </w:pPr>
    </w:p>
    <w:p w14:paraId="3A8CC498" w14:textId="77777777" w:rsidR="008E4A7B" w:rsidRDefault="008E4A7B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D0F621B" w14:textId="7C14CBFC" w:rsidR="00704B6A" w:rsidRPr="008E4A7B" w:rsidRDefault="00F04D57" w:rsidP="008E4A7B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6E6B2E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39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On the other side of the claw, also put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screw</w:t>
      </w:r>
      <w:r w:rsidR="0007332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washer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through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A7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into the claw in the bottom most hole.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ab/>
      </w:r>
    </w:p>
    <w:p w14:paraId="4926D438" w14:textId="2C049B52" w:rsidR="00F04D57" w:rsidRDefault="008E4A7B" w:rsidP="00F04D5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1786613E" wp14:editId="01E69C52">
            <wp:extent cx="6854190" cy="3434715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63A4" w14:textId="77777777" w:rsidR="008E4A7B" w:rsidRDefault="008E4A7B" w:rsidP="00F04D57">
      <w:pPr>
        <w:jc w:val="center"/>
        <w:rPr>
          <w:sz w:val="36"/>
          <w:szCs w:val="36"/>
        </w:rPr>
      </w:pPr>
    </w:p>
    <w:p w14:paraId="2E1AA69A" w14:textId="0D55B4C5" w:rsidR="008E4A7B" w:rsidRDefault="008E4A7B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AC7CC76" wp14:editId="06FB61A3">
            <wp:extent cx="6209968" cy="3111888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8808" cy="3116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0B48C" w14:textId="77777777" w:rsidR="00F04D57" w:rsidRDefault="00F04D57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3072C52" w14:textId="77777777" w:rsidR="00704B6A" w:rsidRDefault="00704B6A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71FC0D1" w14:textId="77777777" w:rsidR="00FC059C" w:rsidRDefault="00FC059C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915BB5A" w14:textId="77777777" w:rsidR="008E4A7B" w:rsidRDefault="008E4A7B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D61B0A4" w14:textId="0912DA31" w:rsidR="00361EF8" w:rsidRPr="008E4A7B" w:rsidRDefault="00F04D57" w:rsidP="008E4A7B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4</w:t>
      </w:r>
      <w:r w:rsidR="006E6B2E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0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FC059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Use </w:t>
      </w:r>
      <w:r w:rsidR="00FC059C" w:rsidRPr="00FC059C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tapping screw</w:t>
      </w:r>
      <w:r w:rsidR="0007332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, washer, and thick acrylic spacer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S</w:t>
      </w:r>
      <w:r w:rsidR="00073325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 xml:space="preserve"> </w:t>
      </w:r>
      <w:r w:rsidR="0007332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to connect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A8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then </w:t>
      </w:r>
      <w:r w:rsidR="0007332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to the claw.</w:t>
      </w:r>
    </w:p>
    <w:p w14:paraId="7AFC71D5" w14:textId="031B7C64" w:rsidR="00F04D57" w:rsidRDefault="008E4A7B" w:rsidP="00F04D5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580BDB3F" wp14:editId="425773B8">
            <wp:extent cx="6854190" cy="2830416"/>
            <wp:effectExtent l="0" t="0" r="381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94"/>
                    <a:stretch/>
                  </pic:blipFill>
                  <pic:spPr bwMode="auto">
                    <a:xfrm>
                      <a:off x="0" y="0"/>
                      <a:ext cx="6854190" cy="2830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FCD30" w14:textId="77777777" w:rsidR="008E4A7B" w:rsidRDefault="008E4A7B" w:rsidP="00F04D57">
      <w:pPr>
        <w:jc w:val="center"/>
        <w:rPr>
          <w:sz w:val="36"/>
          <w:szCs w:val="36"/>
        </w:rPr>
      </w:pPr>
    </w:p>
    <w:p w14:paraId="37501FDD" w14:textId="2BCDCBC2" w:rsidR="008E4A7B" w:rsidRDefault="008E4A7B" w:rsidP="00F04D5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9DEC469" wp14:editId="503E5A50">
            <wp:extent cx="6631387" cy="332306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197" cy="33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75428" w14:textId="359F0650" w:rsidR="00F04D57" w:rsidRDefault="00F04D57" w:rsidP="006B32D7">
      <w:pPr>
        <w:rPr>
          <w:sz w:val="36"/>
          <w:szCs w:val="36"/>
        </w:rPr>
      </w:pPr>
    </w:p>
    <w:p w14:paraId="1F56D72D" w14:textId="2EBA2B86" w:rsidR="006B32D7" w:rsidRDefault="006B32D7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37248402" w14:textId="0EE9006B" w:rsidR="000463B2" w:rsidRDefault="000463B2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BC1CB7C" w14:textId="74A819E1" w:rsidR="000463B2" w:rsidRDefault="000463B2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FF5B1AA" w14:textId="3FADBA5F" w:rsidR="000463B2" w:rsidRDefault="000463B2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BBFB1C0" w14:textId="0148A09A" w:rsidR="000463B2" w:rsidRPr="002871C3" w:rsidRDefault="000463B2" w:rsidP="000463B2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41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:</w:t>
      </w:r>
      <w:r w:rsidR="002871C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Use </w:t>
      </w:r>
      <w:r w:rsidR="002871C3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 w:rsidR="002871C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large two-wing servo horn from any servo kit</w:t>
      </w:r>
      <w:r w:rsidR="00AF476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, and 4 washers to </w:t>
      </w:r>
      <w:r w:rsidR="002871C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mount </w:t>
      </w:r>
      <w:r w:rsidR="00AF476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the horn</w:t>
      </w:r>
      <w:r w:rsidR="002871C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to the top of the car.</w:t>
      </w:r>
    </w:p>
    <w:p w14:paraId="2412D4D7" w14:textId="7ACADB9B" w:rsidR="000463B2" w:rsidRDefault="002871C3" w:rsidP="002871C3">
      <w:pPr>
        <w:ind w:firstLine="720"/>
        <w:jc w:val="center"/>
        <w:rPr>
          <w:sz w:val="36"/>
          <w:szCs w:val="36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32"/>
          <w:szCs w:val="32"/>
        </w:rPr>
        <w:drawing>
          <wp:inline distT="0" distB="0" distL="0" distR="0" wp14:anchorId="20D337C6" wp14:editId="14F2ED6A">
            <wp:extent cx="4688959" cy="4153401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93" r="14419"/>
                    <a:stretch/>
                  </pic:blipFill>
                  <pic:spPr bwMode="auto">
                    <a:xfrm>
                      <a:off x="0" y="0"/>
                      <a:ext cx="4693782" cy="4157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7C0D2" w14:textId="5E397F01" w:rsidR="002871C3" w:rsidRDefault="002871C3" w:rsidP="002871C3">
      <w:pPr>
        <w:ind w:firstLine="720"/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95E410C" wp14:editId="06B2FE1F">
            <wp:extent cx="4114800" cy="3625744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01" r="13796"/>
                    <a:stretch/>
                  </pic:blipFill>
                  <pic:spPr bwMode="auto">
                    <a:xfrm>
                      <a:off x="0" y="0"/>
                      <a:ext cx="411492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6163C" w14:textId="77777777" w:rsidR="000463B2" w:rsidRDefault="000463B2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BEFA336" w14:textId="2DBB9E8A" w:rsidR="009E2932" w:rsidRPr="00285637" w:rsidRDefault="009E2932" w:rsidP="009E2932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4</w:t>
      </w:r>
      <w:r w:rsidR="002871C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Before mounting the arm and claw to the car, use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female-to-male hex </w:t>
      </w:r>
      <w:r w:rsidR="00AF476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standoffs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on the four 1.5” nylon screws on the car.</w:t>
      </w:r>
      <w:r w:rsidR="000463B2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Place a thin acrylic spacer on each </w:t>
      </w:r>
      <w:r w:rsidR="00AF476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standoff</w:t>
      </w:r>
      <w:r w:rsidR="000463B2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5354FDBF" w14:textId="000AF1F7" w:rsidR="009E2932" w:rsidRDefault="000463B2" w:rsidP="000463B2">
      <w:pPr>
        <w:ind w:firstLine="720"/>
        <w:jc w:val="center"/>
        <w:rPr>
          <w:sz w:val="36"/>
          <w:szCs w:val="36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32"/>
          <w:szCs w:val="32"/>
        </w:rPr>
        <w:drawing>
          <wp:inline distT="0" distB="0" distL="0" distR="0" wp14:anchorId="0A2D948B" wp14:editId="7E4FE072">
            <wp:extent cx="2576222" cy="422925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55" r="33528" b="2813"/>
                    <a:stretch/>
                  </pic:blipFill>
                  <pic:spPr bwMode="auto">
                    <a:xfrm>
                      <a:off x="0" y="0"/>
                      <a:ext cx="2582061" cy="423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15271" w14:textId="77777777" w:rsidR="000463B2" w:rsidRDefault="000463B2" w:rsidP="000463B2">
      <w:pPr>
        <w:ind w:firstLine="720"/>
        <w:jc w:val="center"/>
        <w:rPr>
          <w:sz w:val="36"/>
          <w:szCs w:val="36"/>
        </w:rPr>
      </w:pPr>
    </w:p>
    <w:p w14:paraId="32387548" w14:textId="77777777" w:rsidR="000463B2" w:rsidRDefault="000463B2" w:rsidP="000463B2">
      <w:pPr>
        <w:ind w:firstLine="720"/>
        <w:jc w:val="center"/>
        <w:rPr>
          <w:sz w:val="36"/>
          <w:szCs w:val="36"/>
        </w:rPr>
      </w:pPr>
    </w:p>
    <w:p w14:paraId="5CC55A58" w14:textId="2848A219" w:rsidR="000463B2" w:rsidRDefault="000463B2" w:rsidP="000463B2">
      <w:pPr>
        <w:ind w:firstLine="720"/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E107900" wp14:editId="543B3FC9">
            <wp:extent cx="2289976" cy="225461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00" t="43867" r="34340"/>
                    <a:stretch/>
                  </pic:blipFill>
                  <pic:spPr bwMode="auto">
                    <a:xfrm>
                      <a:off x="0" y="0"/>
                      <a:ext cx="2293955" cy="225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D2B64" w14:textId="77777777" w:rsidR="009E2932" w:rsidRDefault="009E2932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FFC2723" w14:textId="37765CBB" w:rsidR="009E2932" w:rsidRDefault="009E2932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5A570DAA" w14:textId="6134029D" w:rsidR="000463B2" w:rsidRPr="00285637" w:rsidRDefault="000463B2" w:rsidP="000463B2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4</w:t>
      </w:r>
      <w:r w:rsidR="002871C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: Insert a battery into the rear slots on the car. Looking at the RobotZero from behind, the battery connector is on the top left of the board.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ab/>
      </w:r>
    </w:p>
    <w:p w14:paraId="58B40900" w14:textId="1AFD7E84" w:rsidR="000463B2" w:rsidRDefault="000463B2" w:rsidP="000463B2">
      <w:pPr>
        <w:ind w:firstLine="720"/>
        <w:jc w:val="center"/>
        <w:rPr>
          <w:sz w:val="36"/>
          <w:szCs w:val="36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32"/>
          <w:szCs w:val="32"/>
        </w:rPr>
        <w:drawing>
          <wp:inline distT="0" distB="0" distL="0" distR="0" wp14:anchorId="5B4946C2" wp14:editId="4122BCBF">
            <wp:extent cx="3069204" cy="4320076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97" r="29120"/>
                    <a:stretch/>
                  </pic:blipFill>
                  <pic:spPr bwMode="auto">
                    <a:xfrm>
                      <a:off x="0" y="0"/>
                      <a:ext cx="3073835" cy="432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B5F07" w14:textId="77777777" w:rsidR="000463B2" w:rsidRDefault="000463B2" w:rsidP="000463B2">
      <w:pPr>
        <w:ind w:firstLine="720"/>
        <w:jc w:val="center"/>
        <w:rPr>
          <w:sz w:val="36"/>
          <w:szCs w:val="36"/>
        </w:rPr>
      </w:pPr>
    </w:p>
    <w:p w14:paraId="3BB22CB7" w14:textId="49521C1C" w:rsidR="000463B2" w:rsidRDefault="000463B2" w:rsidP="000463B2">
      <w:pPr>
        <w:ind w:firstLine="720"/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7CB6BFD" wp14:editId="68065354">
            <wp:extent cx="2743200" cy="2813013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07" t="29391" r="29468"/>
                    <a:stretch/>
                  </pic:blipFill>
                  <pic:spPr bwMode="auto">
                    <a:xfrm>
                      <a:off x="0" y="0"/>
                      <a:ext cx="2745701" cy="281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D712E" w14:textId="77777777" w:rsidR="000463B2" w:rsidRDefault="000463B2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2712C3D" w14:textId="77777777" w:rsidR="000463B2" w:rsidRDefault="000463B2" w:rsidP="000463B2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CAFB0B1" w14:textId="3A63EDEE" w:rsidR="000463B2" w:rsidRPr="000463B2" w:rsidRDefault="000463B2" w:rsidP="000463B2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4</w:t>
      </w:r>
      <w:r w:rsidR="002871C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Mount the arm and claw to the car by inserting the female-to-male hex spacer threads into the four corner holes on the large plate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AB8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 Make sure to push the bottom servo into the servo horn that is mounted on top of the car.</w:t>
      </w:r>
    </w:p>
    <w:p w14:paraId="2B1A772E" w14:textId="3741BDE3" w:rsidR="000463B2" w:rsidRDefault="000463B2" w:rsidP="000463B2">
      <w:pPr>
        <w:ind w:firstLine="720"/>
        <w:jc w:val="center"/>
        <w:rPr>
          <w:sz w:val="36"/>
          <w:szCs w:val="36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32"/>
          <w:szCs w:val="32"/>
        </w:rPr>
        <w:drawing>
          <wp:inline distT="0" distB="0" distL="0" distR="0" wp14:anchorId="1E272992" wp14:editId="4FE8F667">
            <wp:extent cx="2730032" cy="4412511"/>
            <wp:effectExtent l="0" t="0" r="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79" r="40310"/>
                    <a:stretch/>
                  </pic:blipFill>
                  <pic:spPr bwMode="auto">
                    <a:xfrm>
                      <a:off x="0" y="0"/>
                      <a:ext cx="2752684" cy="444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E7997" w14:textId="468AACBC" w:rsidR="000463B2" w:rsidRDefault="000463B2" w:rsidP="000463B2">
      <w:pPr>
        <w:ind w:firstLine="720"/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D63FEC9" wp14:editId="033F4EAE">
            <wp:extent cx="2518740" cy="2349426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61" t="19362" r="30698" b="15816"/>
                    <a:stretch/>
                  </pic:blipFill>
                  <pic:spPr bwMode="auto">
                    <a:xfrm>
                      <a:off x="0" y="0"/>
                      <a:ext cx="2519722" cy="2350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18F19" w14:textId="29AB9404" w:rsidR="002871C3" w:rsidRDefault="002871C3" w:rsidP="000463B2">
      <w:pPr>
        <w:ind w:firstLine="720"/>
        <w:jc w:val="center"/>
        <w:rPr>
          <w:sz w:val="36"/>
          <w:szCs w:val="36"/>
        </w:rPr>
      </w:pPr>
    </w:p>
    <w:p w14:paraId="365A2071" w14:textId="3A9B515D" w:rsidR="002871C3" w:rsidRDefault="002871C3" w:rsidP="000463B2">
      <w:pPr>
        <w:ind w:firstLine="720"/>
        <w:jc w:val="center"/>
        <w:rPr>
          <w:sz w:val="36"/>
          <w:szCs w:val="36"/>
        </w:rPr>
      </w:pPr>
    </w:p>
    <w:p w14:paraId="0FD18D9F" w14:textId="77777777" w:rsidR="002871C3" w:rsidRDefault="002871C3" w:rsidP="002871C3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A085A3A" w14:textId="12C2C940" w:rsidR="002871C3" w:rsidRPr="002871C3" w:rsidRDefault="002871C3" w:rsidP="002871C3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45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Secure the arm to the car using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metal hex spacers on the female-to-male </w:t>
      </w:r>
      <w:r w:rsidR="00AF476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standoffs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7D7A0875" w14:textId="61D2BF62" w:rsidR="002871C3" w:rsidRDefault="002871C3" w:rsidP="002871C3">
      <w:pPr>
        <w:ind w:firstLine="720"/>
        <w:jc w:val="center"/>
        <w:rPr>
          <w:sz w:val="36"/>
          <w:szCs w:val="36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32"/>
          <w:szCs w:val="32"/>
        </w:rPr>
        <w:drawing>
          <wp:inline distT="0" distB="0" distL="0" distR="0" wp14:anchorId="023C489E" wp14:editId="03E55FA7">
            <wp:extent cx="3432985" cy="3354502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36" r="26357"/>
                    <a:stretch/>
                  </pic:blipFill>
                  <pic:spPr bwMode="auto">
                    <a:xfrm>
                      <a:off x="0" y="0"/>
                      <a:ext cx="3443453" cy="336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508FA" w14:textId="77777777" w:rsidR="002871C3" w:rsidRDefault="002871C3" w:rsidP="002871C3">
      <w:pPr>
        <w:ind w:firstLine="720"/>
        <w:jc w:val="center"/>
        <w:rPr>
          <w:sz w:val="36"/>
          <w:szCs w:val="36"/>
        </w:rPr>
      </w:pPr>
    </w:p>
    <w:p w14:paraId="4631A92F" w14:textId="6BD1760B" w:rsidR="002871C3" w:rsidRDefault="002871C3" w:rsidP="002871C3">
      <w:pPr>
        <w:ind w:firstLine="720"/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B466300" wp14:editId="0B1A3278">
            <wp:extent cx="3795690" cy="3625756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71" r="25581"/>
                    <a:stretch/>
                  </pic:blipFill>
                  <pic:spPr bwMode="auto">
                    <a:xfrm>
                      <a:off x="0" y="0"/>
                      <a:ext cx="3795789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70A17" w14:textId="77777777" w:rsidR="002871C3" w:rsidRDefault="002871C3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58E28302" w14:textId="77777777" w:rsidR="00AF4768" w:rsidRDefault="00AF4768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2678DA31" w14:textId="77777777" w:rsidR="00AF4768" w:rsidRDefault="00AF4768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910F0C5" w14:textId="04C8CD4E" w:rsidR="00F04D57" w:rsidRPr="00285637" w:rsidRDefault="00F04D57" w:rsidP="00F04D5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037CB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4</w:t>
      </w:r>
      <w:r w:rsidR="002871C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6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Up until now, only the base servo wire has been shown to reduce clutter. The four images below show how each servo is connected. </w:t>
      </w:r>
      <w:r w:rsidR="003322F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(1)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The arm base servo that helps mount the arm to the car is plugged into the bottom left port in the image below, </w:t>
      </w:r>
      <w:r w:rsidR="003322F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(2)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the claw servo is plugged in above that in the top left port. </w:t>
      </w:r>
      <w:r w:rsidR="003322F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On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 base on the arm, </w:t>
      </w:r>
      <w:r w:rsidR="003322F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(3)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the servo mounted horizontally on the left is plugged into the top-right port and finally </w:t>
      </w:r>
      <w:r w:rsidR="003322F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(4)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the right-most servo in the base is plugged into the bottom-right port.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ab/>
      </w:r>
    </w:p>
    <w:p w14:paraId="47619449" w14:textId="6258A83E" w:rsidR="003322F7" w:rsidRDefault="008B445C" w:rsidP="008B445C">
      <w:pPr>
        <w:ind w:firstLine="720"/>
        <w:rPr>
          <w:sz w:val="36"/>
          <w:szCs w:val="36"/>
        </w:rPr>
      </w:pPr>
      <w:r>
        <w:rPr>
          <w:noProof/>
        </w:rPr>
        <w:drawing>
          <wp:inline distT="0" distB="0" distL="0" distR="0" wp14:anchorId="043D69B5" wp14:editId="430CF60F">
            <wp:extent cx="1365430" cy="3001670"/>
            <wp:effectExtent l="0" t="0" r="6350" b="825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73" r="43566" b="7079"/>
                    <a:stretch/>
                  </pic:blipFill>
                  <pic:spPr bwMode="auto">
                    <a:xfrm>
                      <a:off x="0" y="0"/>
                      <a:ext cx="1372033" cy="301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>(2)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 xml:space="preserve">         </w:t>
      </w:r>
      <w:r w:rsidR="003322F7">
        <w:rPr>
          <w:noProof/>
        </w:rPr>
        <w:drawing>
          <wp:inline distT="0" distB="0" distL="0" distR="0" wp14:anchorId="31CEA475" wp14:editId="7E0783FD">
            <wp:extent cx="1522805" cy="3140532"/>
            <wp:effectExtent l="0" t="0" r="1270" b="317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75" r="43256" b="6507"/>
                    <a:stretch/>
                  </pic:blipFill>
                  <pic:spPr bwMode="auto">
                    <a:xfrm>
                      <a:off x="0" y="0"/>
                      <a:ext cx="1528988" cy="3153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>(3)</w:t>
      </w:r>
    </w:p>
    <w:p w14:paraId="07A90BAA" w14:textId="6B34D00D" w:rsidR="00E47B83" w:rsidRPr="002A7CDC" w:rsidRDefault="003322F7" w:rsidP="006B32D7">
      <w:pPr>
        <w:ind w:firstLine="720"/>
        <w:rPr>
          <w:sz w:val="36"/>
          <w:szCs w:val="36"/>
        </w:rPr>
      </w:pPr>
      <w:r>
        <w:rPr>
          <w:noProof/>
        </w:rPr>
        <w:drawing>
          <wp:inline distT="0" distB="0" distL="0" distR="0" wp14:anchorId="7ED9F5F0" wp14:editId="55436E16">
            <wp:extent cx="1569253" cy="3491053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80" r="43256" b="5955"/>
                    <a:stretch/>
                  </pic:blipFill>
                  <pic:spPr bwMode="auto">
                    <a:xfrm>
                      <a:off x="0" y="0"/>
                      <a:ext cx="1571081" cy="34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445C">
        <w:rPr>
          <w:sz w:val="36"/>
          <w:szCs w:val="36"/>
        </w:rPr>
        <w:t>(1)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="008B445C">
        <w:rPr>
          <w:sz w:val="36"/>
          <w:szCs w:val="36"/>
        </w:rPr>
        <w:tab/>
      </w:r>
      <w:r w:rsidR="008B445C">
        <w:rPr>
          <w:sz w:val="36"/>
          <w:szCs w:val="36"/>
        </w:rPr>
        <w:tab/>
      </w:r>
      <w:r>
        <w:rPr>
          <w:noProof/>
        </w:rPr>
        <w:drawing>
          <wp:inline distT="0" distB="0" distL="0" distR="0" wp14:anchorId="0ABCF5C5" wp14:editId="3F8CA332">
            <wp:extent cx="1768496" cy="3417544"/>
            <wp:effectExtent l="0" t="0" r="3175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99" r="42016" b="5406"/>
                    <a:stretch/>
                  </pic:blipFill>
                  <pic:spPr bwMode="auto">
                    <a:xfrm>
                      <a:off x="0" y="0"/>
                      <a:ext cx="1770585" cy="3421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4D57">
        <w:rPr>
          <w:sz w:val="36"/>
          <w:szCs w:val="36"/>
        </w:rPr>
        <w:tab/>
      </w:r>
      <w:r w:rsidR="008B445C">
        <w:rPr>
          <w:sz w:val="36"/>
          <w:szCs w:val="36"/>
        </w:rPr>
        <w:t>(4)</w:t>
      </w:r>
      <w:bookmarkStart w:id="144" w:name="_GoBack"/>
      <w:bookmarkEnd w:id="144"/>
    </w:p>
    <w:sectPr w:rsidR="00E47B83" w:rsidRPr="002A7CDC" w:rsidSect="00377E40">
      <w:type w:val="continuous"/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AA3A03" w14:textId="77777777" w:rsidR="00C71433" w:rsidRDefault="00C71433" w:rsidP="0098276C">
      <w:pPr>
        <w:spacing w:after="0" w:line="240" w:lineRule="auto"/>
      </w:pPr>
      <w:r>
        <w:separator/>
      </w:r>
    </w:p>
  </w:endnote>
  <w:endnote w:type="continuationSeparator" w:id="0">
    <w:p w14:paraId="3679DF2D" w14:textId="77777777" w:rsidR="00C71433" w:rsidRDefault="00C71433" w:rsidP="009827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Knockout">
    <w:altName w:val="Calibri"/>
    <w:charset w:val="00"/>
    <w:family w:val="auto"/>
    <w:pitch w:val="variable"/>
    <w:sig w:usb0="800000A7" w:usb1="00000000" w:usb2="00000000" w:usb3="00000000" w:csb0="00000009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C4FE4D" w14:textId="77777777" w:rsidR="00C71433" w:rsidRDefault="00C71433" w:rsidP="0098276C">
      <w:pPr>
        <w:spacing w:after="0" w:line="240" w:lineRule="auto"/>
      </w:pPr>
      <w:r>
        <w:separator/>
      </w:r>
    </w:p>
  </w:footnote>
  <w:footnote w:type="continuationSeparator" w:id="0">
    <w:p w14:paraId="3CE2EE22" w14:textId="77777777" w:rsidR="00C71433" w:rsidRDefault="00C71433" w:rsidP="009827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000231" w14:textId="23355CD4" w:rsidR="005159D7" w:rsidRDefault="005159D7">
    <w:pPr>
      <w:pStyle w:val="Header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136F7BF" wp14:editId="21ADE58E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882502" cy="893135"/>
              <wp:effectExtent l="0" t="0" r="0" b="2540"/>
              <wp:wrapNone/>
              <wp:docPr id="158" name="Group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82502" cy="893135"/>
                        <a:chOff x="0" y="0"/>
                        <a:chExt cx="1700784" cy="1024128"/>
                      </a:xfrm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6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320734" w14:textId="77777777" w:rsidR="005159D7" w:rsidRDefault="005159D7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136F7BF" id="Group 158" o:spid="_x0000_s1027" style="position:absolute;margin-left:0;margin-top:0;width:69.5pt;height:70.35pt;z-index:251659264;mso-top-percent:23;mso-position-horizontal:left;mso-position-horizontal-relative:page;mso-position-vertical-relative:page;mso-top-percent:23;mso-width-relative:margin;mso-height-relative:margin" coordsize="17007,102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">
              <v:group id="Group 159" o:spid="_x0000_s1028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angle 160" o:spid="_x0000_s1029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" fillcolor="white [3212]" stroked="f" strokeweight="1pt">
                  <v:fill opacity="0"/>
                </v:rect>
                <v:shape id="Rectangle 1" o:spid="_x0000_s1030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" path="m,l1462822,,910372,376306,,1014481,,xe" fillcolor="#f60" stroked="f" strokeweight="1pt">
                  <v:stroke joinstyle="miter"/>
                  <v:path arrowok="t" o:connecttype="custom" o:connectlocs="0,0;1463040,0;910508,376493;0,1014984;0,0" o:connectangles="0,0,0,0,0"/>
                </v:shape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031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" filled="f" stroked="f" strokeweight=".5pt">
                <v:textbox inset=",7.2pt,,7.2pt">
                  <w:txbxContent>
                    <w:p w14:paraId="73320734" w14:textId="77777777" w:rsidR="005159D7" w:rsidRDefault="005159D7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4932C5"/>
    <w:multiLevelType w:val="hybridMultilevel"/>
    <w:tmpl w:val="E4949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F20D29"/>
    <w:multiLevelType w:val="hybridMultilevel"/>
    <w:tmpl w:val="2D86D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761DEA"/>
    <w:multiLevelType w:val="hybridMultilevel"/>
    <w:tmpl w:val="8B8AA1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062E0D"/>
    <w:multiLevelType w:val="hybridMultilevel"/>
    <w:tmpl w:val="C22CB6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D3759B"/>
    <w:multiLevelType w:val="hybridMultilevel"/>
    <w:tmpl w:val="005039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C603B0"/>
    <w:multiLevelType w:val="hybridMultilevel"/>
    <w:tmpl w:val="6B4260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CE250D"/>
    <w:multiLevelType w:val="hybridMultilevel"/>
    <w:tmpl w:val="2EBAF8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F01D6D"/>
    <w:multiLevelType w:val="hybridMultilevel"/>
    <w:tmpl w:val="0A42E9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F42F49"/>
    <w:multiLevelType w:val="hybridMultilevel"/>
    <w:tmpl w:val="6A7ECD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EF6978"/>
    <w:multiLevelType w:val="hybridMultilevel"/>
    <w:tmpl w:val="EFB48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3"/>
  </w:num>
  <w:num w:numId="3">
    <w:abstractNumId w:val="1"/>
  </w:num>
  <w:num w:numId="4">
    <w:abstractNumId w:val="7"/>
  </w:num>
  <w:num w:numId="5">
    <w:abstractNumId w:val="5"/>
  </w:num>
  <w:num w:numId="6">
    <w:abstractNumId w:val="4"/>
  </w:num>
  <w:num w:numId="7">
    <w:abstractNumId w:val="0"/>
  </w:num>
  <w:num w:numId="8">
    <w:abstractNumId w:val="2"/>
  </w:num>
  <w:num w:numId="9">
    <w:abstractNumId w:val="8"/>
  </w:num>
  <w:num w:numId="10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Laverena Wienclaw">
    <w15:presenceInfo w15:providerId="AD" w15:userId="S::lwienclaw@tinycircuits.com::13c7a5bd-5b6b-4240-9cd9-3186f3231e4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84A"/>
    <w:rsid w:val="00004263"/>
    <w:rsid w:val="00012F7F"/>
    <w:rsid w:val="00012FB0"/>
    <w:rsid w:val="00013DB7"/>
    <w:rsid w:val="00022204"/>
    <w:rsid w:val="000229CC"/>
    <w:rsid w:val="00025590"/>
    <w:rsid w:val="00027CD6"/>
    <w:rsid w:val="00035BC2"/>
    <w:rsid w:val="0004177A"/>
    <w:rsid w:val="000463B2"/>
    <w:rsid w:val="00047E5F"/>
    <w:rsid w:val="000542AF"/>
    <w:rsid w:val="0005513F"/>
    <w:rsid w:val="000563DD"/>
    <w:rsid w:val="00064C38"/>
    <w:rsid w:val="00073325"/>
    <w:rsid w:val="00076691"/>
    <w:rsid w:val="00086E71"/>
    <w:rsid w:val="00091C49"/>
    <w:rsid w:val="00096128"/>
    <w:rsid w:val="0009700D"/>
    <w:rsid w:val="000A096A"/>
    <w:rsid w:val="000A3DAC"/>
    <w:rsid w:val="000A58F4"/>
    <w:rsid w:val="000A715B"/>
    <w:rsid w:val="000A78EB"/>
    <w:rsid w:val="000A7C1C"/>
    <w:rsid w:val="000B0053"/>
    <w:rsid w:val="000B4D33"/>
    <w:rsid w:val="000B6889"/>
    <w:rsid w:val="000C27B0"/>
    <w:rsid w:val="000C404E"/>
    <w:rsid w:val="000C5A3F"/>
    <w:rsid w:val="000C7F9B"/>
    <w:rsid w:val="000D061F"/>
    <w:rsid w:val="000D105D"/>
    <w:rsid w:val="000D4591"/>
    <w:rsid w:val="000E335B"/>
    <w:rsid w:val="000E417F"/>
    <w:rsid w:val="000E4B81"/>
    <w:rsid w:val="000E7621"/>
    <w:rsid w:val="000F1E74"/>
    <w:rsid w:val="000F28D9"/>
    <w:rsid w:val="001031A9"/>
    <w:rsid w:val="001052EB"/>
    <w:rsid w:val="00111017"/>
    <w:rsid w:val="00114671"/>
    <w:rsid w:val="00114FB8"/>
    <w:rsid w:val="00117C13"/>
    <w:rsid w:val="001208EA"/>
    <w:rsid w:val="00120CD5"/>
    <w:rsid w:val="00121BA8"/>
    <w:rsid w:val="00126A42"/>
    <w:rsid w:val="001307DB"/>
    <w:rsid w:val="00131101"/>
    <w:rsid w:val="00132A17"/>
    <w:rsid w:val="00132E5C"/>
    <w:rsid w:val="00140A65"/>
    <w:rsid w:val="001420C4"/>
    <w:rsid w:val="00150ACD"/>
    <w:rsid w:val="00152D69"/>
    <w:rsid w:val="00152EE3"/>
    <w:rsid w:val="001558EA"/>
    <w:rsid w:val="00162041"/>
    <w:rsid w:val="00171E3E"/>
    <w:rsid w:val="00186598"/>
    <w:rsid w:val="00190D5B"/>
    <w:rsid w:val="001920CA"/>
    <w:rsid w:val="00193730"/>
    <w:rsid w:val="001A44A1"/>
    <w:rsid w:val="001A49C4"/>
    <w:rsid w:val="001A4E58"/>
    <w:rsid w:val="001B018F"/>
    <w:rsid w:val="001B4B7C"/>
    <w:rsid w:val="001B6354"/>
    <w:rsid w:val="001C10D1"/>
    <w:rsid w:val="001C150A"/>
    <w:rsid w:val="001C216A"/>
    <w:rsid w:val="001C4379"/>
    <w:rsid w:val="001D0594"/>
    <w:rsid w:val="001D0D5B"/>
    <w:rsid w:val="001D2693"/>
    <w:rsid w:val="001E32F7"/>
    <w:rsid w:val="001E562E"/>
    <w:rsid w:val="001E6158"/>
    <w:rsid w:val="001E6E61"/>
    <w:rsid w:val="001E79CE"/>
    <w:rsid w:val="001F4A0A"/>
    <w:rsid w:val="00204296"/>
    <w:rsid w:val="00206C0D"/>
    <w:rsid w:val="0020780C"/>
    <w:rsid w:val="00210678"/>
    <w:rsid w:val="00210776"/>
    <w:rsid w:val="00215D63"/>
    <w:rsid w:val="002223DF"/>
    <w:rsid w:val="002225B5"/>
    <w:rsid w:val="00231F31"/>
    <w:rsid w:val="002327A8"/>
    <w:rsid w:val="00234582"/>
    <w:rsid w:val="00235936"/>
    <w:rsid w:val="00240FCE"/>
    <w:rsid w:val="002432B3"/>
    <w:rsid w:val="00244950"/>
    <w:rsid w:val="00244CC6"/>
    <w:rsid w:val="0024583B"/>
    <w:rsid w:val="00252D04"/>
    <w:rsid w:val="00260D08"/>
    <w:rsid w:val="002647B7"/>
    <w:rsid w:val="0026696C"/>
    <w:rsid w:val="002821F7"/>
    <w:rsid w:val="00283E63"/>
    <w:rsid w:val="00284E84"/>
    <w:rsid w:val="00285637"/>
    <w:rsid w:val="002858D5"/>
    <w:rsid w:val="002871C3"/>
    <w:rsid w:val="00287A7C"/>
    <w:rsid w:val="00287BD3"/>
    <w:rsid w:val="00287F77"/>
    <w:rsid w:val="002912C0"/>
    <w:rsid w:val="00293800"/>
    <w:rsid w:val="002A42DE"/>
    <w:rsid w:val="002A7CDC"/>
    <w:rsid w:val="002B1D49"/>
    <w:rsid w:val="002B4E5F"/>
    <w:rsid w:val="002D0475"/>
    <w:rsid w:val="002D2BC5"/>
    <w:rsid w:val="002D4323"/>
    <w:rsid w:val="002D6742"/>
    <w:rsid w:val="002E05D1"/>
    <w:rsid w:val="002E0847"/>
    <w:rsid w:val="002E20E5"/>
    <w:rsid w:val="002E4D84"/>
    <w:rsid w:val="002E519B"/>
    <w:rsid w:val="002E574F"/>
    <w:rsid w:val="002E6D42"/>
    <w:rsid w:val="002F143E"/>
    <w:rsid w:val="002F315E"/>
    <w:rsid w:val="002F379F"/>
    <w:rsid w:val="002F421E"/>
    <w:rsid w:val="002F6062"/>
    <w:rsid w:val="00303BD0"/>
    <w:rsid w:val="00305F5E"/>
    <w:rsid w:val="0031328F"/>
    <w:rsid w:val="0031618C"/>
    <w:rsid w:val="00317509"/>
    <w:rsid w:val="0032366B"/>
    <w:rsid w:val="00324397"/>
    <w:rsid w:val="00331FE4"/>
    <w:rsid w:val="003322F7"/>
    <w:rsid w:val="00342BC1"/>
    <w:rsid w:val="0034503C"/>
    <w:rsid w:val="00345AB7"/>
    <w:rsid w:val="0034679F"/>
    <w:rsid w:val="00350588"/>
    <w:rsid w:val="00351991"/>
    <w:rsid w:val="003521C6"/>
    <w:rsid w:val="00353800"/>
    <w:rsid w:val="00361EF8"/>
    <w:rsid w:val="00362D54"/>
    <w:rsid w:val="00364868"/>
    <w:rsid w:val="003754A1"/>
    <w:rsid w:val="00377E40"/>
    <w:rsid w:val="00377EF5"/>
    <w:rsid w:val="0039452C"/>
    <w:rsid w:val="00394E8A"/>
    <w:rsid w:val="00396C7B"/>
    <w:rsid w:val="003A6493"/>
    <w:rsid w:val="003B1DA4"/>
    <w:rsid w:val="003B31CD"/>
    <w:rsid w:val="003C4780"/>
    <w:rsid w:val="003D2E9C"/>
    <w:rsid w:val="003D36FF"/>
    <w:rsid w:val="003D7266"/>
    <w:rsid w:val="003E047C"/>
    <w:rsid w:val="003E2921"/>
    <w:rsid w:val="003E44A3"/>
    <w:rsid w:val="003E4836"/>
    <w:rsid w:val="003E6B3E"/>
    <w:rsid w:val="003F1405"/>
    <w:rsid w:val="003F4190"/>
    <w:rsid w:val="003F4A53"/>
    <w:rsid w:val="003F4C5D"/>
    <w:rsid w:val="003F4F32"/>
    <w:rsid w:val="003F55D0"/>
    <w:rsid w:val="003F607B"/>
    <w:rsid w:val="003F78CA"/>
    <w:rsid w:val="00402EE0"/>
    <w:rsid w:val="00403953"/>
    <w:rsid w:val="00404F00"/>
    <w:rsid w:val="00406200"/>
    <w:rsid w:val="00407AEC"/>
    <w:rsid w:val="00411563"/>
    <w:rsid w:val="0041437E"/>
    <w:rsid w:val="00423C38"/>
    <w:rsid w:val="00427AFB"/>
    <w:rsid w:val="00432334"/>
    <w:rsid w:val="0043362E"/>
    <w:rsid w:val="00435C16"/>
    <w:rsid w:val="00440B0B"/>
    <w:rsid w:val="004421BA"/>
    <w:rsid w:val="00445723"/>
    <w:rsid w:val="004503DA"/>
    <w:rsid w:val="004545F5"/>
    <w:rsid w:val="004565D5"/>
    <w:rsid w:val="00473F56"/>
    <w:rsid w:val="0047513C"/>
    <w:rsid w:val="00477C6F"/>
    <w:rsid w:val="00490400"/>
    <w:rsid w:val="004943DD"/>
    <w:rsid w:val="00495504"/>
    <w:rsid w:val="004A0D16"/>
    <w:rsid w:val="004A5199"/>
    <w:rsid w:val="004A723E"/>
    <w:rsid w:val="004D4EF0"/>
    <w:rsid w:val="004D7F5C"/>
    <w:rsid w:val="0050144A"/>
    <w:rsid w:val="00503650"/>
    <w:rsid w:val="005037CB"/>
    <w:rsid w:val="00503BAC"/>
    <w:rsid w:val="0051164D"/>
    <w:rsid w:val="00511E66"/>
    <w:rsid w:val="00512CD8"/>
    <w:rsid w:val="005159D7"/>
    <w:rsid w:val="005278A1"/>
    <w:rsid w:val="00531553"/>
    <w:rsid w:val="005321AE"/>
    <w:rsid w:val="00535A53"/>
    <w:rsid w:val="005520F0"/>
    <w:rsid w:val="005547F3"/>
    <w:rsid w:val="0055534D"/>
    <w:rsid w:val="0056050B"/>
    <w:rsid w:val="005639D5"/>
    <w:rsid w:val="005706C7"/>
    <w:rsid w:val="00573622"/>
    <w:rsid w:val="00575052"/>
    <w:rsid w:val="00587BDE"/>
    <w:rsid w:val="00593DF0"/>
    <w:rsid w:val="005954B0"/>
    <w:rsid w:val="005A063E"/>
    <w:rsid w:val="005A06B7"/>
    <w:rsid w:val="005A09FE"/>
    <w:rsid w:val="005A6A94"/>
    <w:rsid w:val="005B1F3C"/>
    <w:rsid w:val="005B22F8"/>
    <w:rsid w:val="005B7A5C"/>
    <w:rsid w:val="005C2902"/>
    <w:rsid w:val="005C416F"/>
    <w:rsid w:val="005C4D1B"/>
    <w:rsid w:val="005C7D9C"/>
    <w:rsid w:val="005D36EE"/>
    <w:rsid w:val="005E1080"/>
    <w:rsid w:val="00601157"/>
    <w:rsid w:val="00605F37"/>
    <w:rsid w:val="00606402"/>
    <w:rsid w:val="00612D12"/>
    <w:rsid w:val="00623FC2"/>
    <w:rsid w:val="0062433A"/>
    <w:rsid w:val="00624947"/>
    <w:rsid w:val="00624BC1"/>
    <w:rsid w:val="00626501"/>
    <w:rsid w:val="006309B1"/>
    <w:rsid w:val="0063784A"/>
    <w:rsid w:val="00641C0C"/>
    <w:rsid w:val="00642896"/>
    <w:rsid w:val="0064455A"/>
    <w:rsid w:val="00645729"/>
    <w:rsid w:val="00657B35"/>
    <w:rsid w:val="00662288"/>
    <w:rsid w:val="00664316"/>
    <w:rsid w:val="00675A7C"/>
    <w:rsid w:val="006804DC"/>
    <w:rsid w:val="00682632"/>
    <w:rsid w:val="00693A2F"/>
    <w:rsid w:val="006A0219"/>
    <w:rsid w:val="006B32D7"/>
    <w:rsid w:val="006B5998"/>
    <w:rsid w:val="006D32AD"/>
    <w:rsid w:val="006E1619"/>
    <w:rsid w:val="006E5065"/>
    <w:rsid w:val="006E6B2E"/>
    <w:rsid w:val="00701072"/>
    <w:rsid w:val="00701093"/>
    <w:rsid w:val="00704B6A"/>
    <w:rsid w:val="00715C3F"/>
    <w:rsid w:val="00715DE9"/>
    <w:rsid w:val="007164CF"/>
    <w:rsid w:val="00720829"/>
    <w:rsid w:val="00722247"/>
    <w:rsid w:val="007303FE"/>
    <w:rsid w:val="00734421"/>
    <w:rsid w:val="00737EC7"/>
    <w:rsid w:val="00746379"/>
    <w:rsid w:val="00747484"/>
    <w:rsid w:val="0076258E"/>
    <w:rsid w:val="00766599"/>
    <w:rsid w:val="00773005"/>
    <w:rsid w:val="007770D2"/>
    <w:rsid w:val="00794967"/>
    <w:rsid w:val="00794E59"/>
    <w:rsid w:val="007963AB"/>
    <w:rsid w:val="007A1AE3"/>
    <w:rsid w:val="007A4D6C"/>
    <w:rsid w:val="007A58DC"/>
    <w:rsid w:val="007B24B5"/>
    <w:rsid w:val="007B3FF3"/>
    <w:rsid w:val="007B6B6C"/>
    <w:rsid w:val="007C1AEF"/>
    <w:rsid w:val="007D609B"/>
    <w:rsid w:val="007E5BA9"/>
    <w:rsid w:val="007F1BA9"/>
    <w:rsid w:val="00802F64"/>
    <w:rsid w:val="00805E9F"/>
    <w:rsid w:val="008065C8"/>
    <w:rsid w:val="00815009"/>
    <w:rsid w:val="00823A30"/>
    <w:rsid w:val="0083136C"/>
    <w:rsid w:val="00836327"/>
    <w:rsid w:val="00837548"/>
    <w:rsid w:val="00840720"/>
    <w:rsid w:val="00840BE3"/>
    <w:rsid w:val="008448C6"/>
    <w:rsid w:val="00850733"/>
    <w:rsid w:val="00856185"/>
    <w:rsid w:val="008621BA"/>
    <w:rsid w:val="008640CF"/>
    <w:rsid w:val="00864AA8"/>
    <w:rsid w:val="00872E7E"/>
    <w:rsid w:val="0087678D"/>
    <w:rsid w:val="00877BE2"/>
    <w:rsid w:val="00886D35"/>
    <w:rsid w:val="00890882"/>
    <w:rsid w:val="00892E32"/>
    <w:rsid w:val="00894AE7"/>
    <w:rsid w:val="0089504A"/>
    <w:rsid w:val="0089624A"/>
    <w:rsid w:val="00896DC1"/>
    <w:rsid w:val="008A0159"/>
    <w:rsid w:val="008A1CAB"/>
    <w:rsid w:val="008A4A02"/>
    <w:rsid w:val="008B0284"/>
    <w:rsid w:val="008B445C"/>
    <w:rsid w:val="008B7C84"/>
    <w:rsid w:val="008D1E7F"/>
    <w:rsid w:val="008E2C4B"/>
    <w:rsid w:val="008E4A7B"/>
    <w:rsid w:val="008F05A8"/>
    <w:rsid w:val="008F0D0A"/>
    <w:rsid w:val="008F1FB2"/>
    <w:rsid w:val="008F31DD"/>
    <w:rsid w:val="008F616C"/>
    <w:rsid w:val="008F6B93"/>
    <w:rsid w:val="00905B3C"/>
    <w:rsid w:val="00910509"/>
    <w:rsid w:val="009136EB"/>
    <w:rsid w:val="00915A7F"/>
    <w:rsid w:val="009204EE"/>
    <w:rsid w:val="00921334"/>
    <w:rsid w:val="00942D0D"/>
    <w:rsid w:val="00943BB2"/>
    <w:rsid w:val="00943E44"/>
    <w:rsid w:val="00944034"/>
    <w:rsid w:val="009450FE"/>
    <w:rsid w:val="00951067"/>
    <w:rsid w:val="00954A2E"/>
    <w:rsid w:val="0095705C"/>
    <w:rsid w:val="009619F2"/>
    <w:rsid w:val="00965464"/>
    <w:rsid w:val="00970238"/>
    <w:rsid w:val="0097034E"/>
    <w:rsid w:val="0098276C"/>
    <w:rsid w:val="0098454F"/>
    <w:rsid w:val="00992CEA"/>
    <w:rsid w:val="00994F81"/>
    <w:rsid w:val="00996281"/>
    <w:rsid w:val="00997F06"/>
    <w:rsid w:val="009A766F"/>
    <w:rsid w:val="009B4B19"/>
    <w:rsid w:val="009D3065"/>
    <w:rsid w:val="009D4012"/>
    <w:rsid w:val="009D5630"/>
    <w:rsid w:val="009E2932"/>
    <w:rsid w:val="009E463B"/>
    <w:rsid w:val="009E6759"/>
    <w:rsid w:val="009E6CC1"/>
    <w:rsid w:val="009F10E2"/>
    <w:rsid w:val="009F1412"/>
    <w:rsid w:val="009F2C44"/>
    <w:rsid w:val="009F2E66"/>
    <w:rsid w:val="00A11049"/>
    <w:rsid w:val="00A12E33"/>
    <w:rsid w:val="00A139AF"/>
    <w:rsid w:val="00A20BAD"/>
    <w:rsid w:val="00A21BB7"/>
    <w:rsid w:val="00A22719"/>
    <w:rsid w:val="00A243B1"/>
    <w:rsid w:val="00A343CA"/>
    <w:rsid w:val="00A43408"/>
    <w:rsid w:val="00A47E27"/>
    <w:rsid w:val="00A5011E"/>
    <w:rsid w:val="00A50C54"/>
    <w:rsid w:val="00A52570"/>
    <w:rsid w:val="00A5550D"/>
    <w:rsid w:val="00A564A7"/>
    <w:rsid w:val="00A56969"/>
    <w:rsid w:val="00A60194"/>
    <w:rsid w:val="00A62200"/>
    <w:rsid w:val="00A65BC3"/>
    <w:rsid w:val="00A70AB4"/>
    <w:rsid w:val="00A70D57"/>
    <w:rsid w:val="00A71B40"/>
    <w:rsid w:val="00A7211C"/>
    <w:rsid w:val="00A748AC"/>
    <w:rsid w:val="00A817A9"/>
    <w:rsid w:val="00A84EE9"/>
    <w:rsid w:val="00A87BD9"/>
    <w:rsid w:val="00A87FCD"/>
    <w:rsid w:val="00A95945"/>
    <w:rsid w:val="00AA1A30"/>
    <w:rsid w:val="00AA3288"/>
    <w:rsid w:val="00AA5430"/>
    <w:rsid w:val="00AB1878"/>
    <w:rsid w:val="00AB39DB"/>
    <w:rsid w:val="00AB43B4"/>
    <w:rsid w:val="00AB4F29"/>
    <w:rsid w:val="00AB55ED"/>
    <w:rsid w:val="00AD1D0B"/>
    <w:rsid w:val="00AE065D"/>
    <w:rsid w:val="00AE2212"/>
    <w:rsid w:val="00AE5AD7"/>
    <w:rsid w:val="00AF4768"/>
    <w:rsid w:val="00AF6083"/>
    <w:rsid w:val="00B01563"/>
    <w:rsid w:val="00B02EB5"/>
    <w:rsid w:val="00B03384"/>
    <w:rsid w:val="00B10B19"/>
    <w:rsid w:val="00B16E61"/>
    <w:rsid w:val="00B21BEE"/>
    <w:rsid w:val="00B243A4"/>
    <w:rsid w:val="00B30D7F"/>
    <w:rsid w:val="00B36DBD"/>
    <w:rsid w:val="00B37A0E"/>
    <w:rsid w:val="00B411AE"/>
    <w:rsid w:val="00B53058"/>
    <w:rsid w:val="00B56CF0"/>
    <w:rsid w:val="00B60F31"/>
    <w:rsid w:val="00B6115C"/>
    <w:rsid w:val="00B620E7"/>
    <w:rsid w:val="00B62BCD"/>
    <w:rsid w:val="00B6575E"/>
    <w:rsid w:val="00B669FB"/>
    <w:rsid w:val="00B71170"/>
    <w:rsid w:val="00B71CD5"/>
    <w:rsid w:val="00B72F43"/>
    <w:rsid w:val="00B73003"/>
    <w:rsid w:val="00B73D2B"/>
    <w:rsid w:val="00B755FA"/>
    <w:rsid w:val="00B82F05"/>
    <w:rsid w:val="00B852BD"/>
    <w:rsid w:val="00B906F4"/>
    <w:rsid w:val="00B94FAB"/>
    <w:rsid w:val="00BA04CD"/>
    <w:rsid w:val="00BA0B74"/>
    <w:rsid w:val="00BA4DC4"/>
    <w:rsid w:val="00BB6319"/>
    <w:rsid w:val="00BB6790"/>
    <w:rsid w:val="00BC03B1"/>
    <w:rsid w:val="00BC2262"/>
    <w:rsid w:val="00BC491E"/>
    <w:rsid w:val="00BD12E0"/>
    <w:rsid w:val="00BE149B"/>
    <w:rsid w:val="00BE2956"/>
    <w:rsid w:val="00BF0572"/>
    <w:rsid w:val="00C06061"/>
    <w:rsid w:val="00C13264"/>
    <w:rsid w:val="00C17B04"/>
    <w:rsid w:val="00C20468"/>
    <w:rsid w:val="00C21039"/>
    <w:rsid w:val="00C26DB7"/>
    <w:rsid w:val="00C27804"/>
    <w:rsid w:val="00C30C55"/>
    <w:rsid w:val="00C31F3C"/>
    <w:rsid w:val="00C32CBA"/>
    <w:rsid w:val="00C3343B"/>
    <w:rsid w:val="00C33A3E"/>
    <w:rsid w:val="00C3499C"/>
    <w:rsid w:val="00C43B1A"/>
    <w:rsid w:val="00C456DD"/>
    <w:rsid w:val="00C4581A"/>
    <w:rsid w:val="00C54C0E"/>
    <w:rsid w:val="00C60226"/>
    <w:rsid w:val="00C624F3"/>
    <w:rsid w:val="00C65CE4"/>
    <w:rsid w:val="00C70C71"/>
    <w:rsid w:val="00C71433"/>
    <w:rsid w:val="00C714E2"/>
    <w:rsid w:val="00C8214E"/>
    <w:rsid w:val="00CA3A4B"/>
    <w:rsid w:val="00CA5E59"/>
    <w:rsid w:val="00CA673C"/>
    <w:rsid w:val="00CB2702"/>
    <w:rsid w:val="00CB27F0"/>
    <w:rsid w:val="00CB2901"/>
    <w:rsid w:val="00CB3447"/>
    <w:rsid w:val="00CB4137"/>
    <w:rsid w:val="00CC0E0E"/>
    <w:rsid w:val="00CC25E8"/>
    <w:rsid w:val="00CC2A71"/>
    <w:rsid w:val="00CC6B1E"/>
    <w:rsid w:val="00CD30A2"/>
    <w:rsid w:val="00CD3FA2"/>
    <w:rsid w:val="00CE4102"/>
    <w:rsid w:val="00CE4F28"/>
    <w:rsid w:val="00CE6AF1"/>
    <w:rsid w:val="00CF0455"/>
    <w:rsid w:val="00CF4088"/>
    <w:rsid w:val="00CF4ECB"/>
    <w:rsid w:val="00CF725E"/>
    <w:rsid w:val="00D0198A"/>
    <w:rsid w:val="00D04943"/>
    <w:rsid w:val="00D10C76"/>
    <w:rsid w:val="00D11EA2"/>
    <w:rsid w:val="00D15B9C"/>
    <w:rsid w:val="00D20499"/>
    <w:rsid w:val="00D3022B"/>
    <w:rsid w:val="00D3040B"/>
    <w:rsid w:val="00D30982"/>
    <w:rsid w:val="00D30ACD"/>
    <w:rsid w:val="00D37042"/>
    <w:rsid w:val="00D43107"/>
    <w:rsid w:val="00D45BC8"/>
    <w:rsid w:val="00D46612"/>
    <w:rsid w:val="00D47836"/>
    <w:rsid w:val="00D53EA2"/>
    <w:rsid w:val="00D57255"/>
    <w:rsid w:val="00D6028C"/>
    <w:rsid w:val="00D6043A"/>
    <w:rsid w:val="00D6150D"/>
    <w:rsid w:val="00D769C3"/>
    <w:rsid w:val="00D86380"/>
    <w:rsid w:val="00D87846"/>
    <w:rsid w:val="00D918E7"/>
    <w:rsid w:val="00D93A61"/>
    <w:rsid w:val="00D95B17"/>
    <w:rsid w:val="00DA036A"/>
    <w:rsid w:val="00DA131D"/>
    <w:rsid w:val="00DA3B55"/>
    <w:rsid w:val="00DB0597"/>
    <w:rsid w:val="00DB0B57"/>
    <w:rsid w:val="00DB1290"/>
    <w:rsid w:val="00DB2F82"/>
    <w:rsid w:val="00DB3806"/>
    <w:rsid w:val="00DB49A8"/>
    <w:rsid w:val="00DC27D8"/>
    <w:rsid w:val="00DC56B7"/>
    <w:rsid w:val="00DC6149"/>
    <w:rsid w:val="00DC7071"/>
    <w:rsid w:val="00DE26B8"/>
    <w:rsid w:val="00DE6190"/>
    <w:rsid w:val="00E00A04"/>
    <w:rsid w:val="00E011D7"/>
    <w:rsid w:val="00E01CE7"/>
    <w:rsid w:val="00E02345"/>
    <w:rsid w:val="00E037DD"/>
    <w:rsid w:val="00E03E2C"/>
    <w:rsid w:val="00E07F43"/>
    <w:rsid w:val="00E131C4"/>
    <w:rsid w:val="00E1422B"/>
    <w:rsid w:val="00E168F3"/>
    <w:rsid w:val="00E205AF"/>
    <w:rsid w:val="00E21013"/>
    <w:rsid w:val="00E2593D"/>
    <w:rsid w:val="00E31220"/>
    <w:rsid w:val="00E33957"/>
    <w:rsid w:val="00E354BA"/>
    <w:rsid w:val="00E373A8"/>
    <w:rsid w:val="00E40997"/>
    <w:rsid w:val="00E44613"/>
    <w:rsid w:val="00E47583"/>
    <w:rsid w:val="00E47B83"/>
    <w:rsid w:val="00E504B0"/>
    <w:rsid w:val="00E568B7"/>
    <w:rsid w:val="00E57D4E"/>
    <w:rsid w:val="00E60213"/>
    <w:rsid w:val="00E62213"/>
    <w:rsid w:val="00E64C69"/>
    <w:rsid w:val="00E67C53"/>
    <w:rsid w:val="00E718C9"/>
    <w:rsid w:val="00E73D37"/>
    <w:rsid w:val="00E74AB8"/>
    <w:rsid w:val="00E74AEB"/>
    <w:rsid w:val="00E76469"/>
    <w:rsid w:val="00E77792"/>
    <w:rsid w:val="00E82092"/>
    <w:rsid w:val="00E82F96"/>
    <w:rsid w:val="00E84D60"/>
    <w:rsid w:val="00E8709D"/>
    <w:rsid w:val="00E93A28"/>
    <w:rsid w:val="00E9494B"/>
    <w:rsid w:val="00E94FAA"/>
    <w:rsid w:val="00E97C43"/>
    <w:rsid w:val="00EA1C10"/>
    <w:rsid w:val="00EA2C7B"/>
    <w:rsid w:val="00EA3B90"/>
    <w:rsid w:val="00EB320A"/>
    <w:rsid w:val="00EB4F9C"/>
    <w:rsid w:val="00EB6572"/>
    <w:rsid w:val="00EC05D0"/>
    <w:rsid w:val="00EC0FAB"/>
    <w:rsid w:val="00EC20C7"/>
    <w:rsid w:val="00EC4201"/>
    <w:rsid w:val="00ED0DCC"/>
    <w:rsid w:val="00ED63EE"/>
    <w:rsid w:val="00EE54F0"/>
    <w:rsid w:val="00EE6410"/>
    <w:rsid w:val="00EE662D"/>
    <w:rsid w:val="00EF2214"/>
    <w:rsid w:val="00F04D57"/>
    <w:rsid w:val="00F052ED"/>
    <w:rsid w:val="00F212E6"/>
    <w:rsid w:val="00F23D87"/>
    <w:rsid w:val="00F30BB1"/>
    <w:rsid w:val="00F33DD5"/>
    <w:rsid w:val="00F34468"/>
    <w:rsid w:val="00F3551D"/>
    <w:rsid w:val="00F47085"/>
    <w:rsid w:val="00F537C4"/>
    <w:rsid w:val="00F54031"/>
    <w:rsid w:val="00F6013B"/>
    <w:rsid w:val="00F6314B"/>
    <w:rsid w:val="00F6596B"/>
    <w:rsid w:val="00F67400"/>
    <w:rsid w:val="00F7656E"/>
    <w:rsid w:val="00F83861"/>
    <w:rsid w:val="00F863D2"/>
    <w:rsid w:val="00F865BD"/>
    <w:rsid w:val="00F96731"/>
    <w:rsid w:val="00FA2517"/>
    <w:rsid w:val="00FA791B"/>
    <w:rsid w:val="00FB48E6"/>
    <w:rsid w:val="00FC059C"/>
    <w:rsid w:val="00FC3F06"/>
    <w:rsid w:val="00FD646D"/>
    <w:rsid w:val="00FF22C2"/>
    <w:rsid w:val="00FF5AAA"/>
    <w:rsid w:val="00FF6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154585"/>
  <w15:chartTrackingRefBased/>
  <w15:docId w15:val="{A3406B94-4953-4844-965D-CF8EAFD96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8276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8276C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9827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276C"/>
  </w:style>
  <w:style w:type="paragraph" w:styleId="Footer">
    <w:name w:val="footer"/>
    <w:basedOn w:val="Normal"/>
    <w:link w:val="FooterChar"/>
    <w:uiPriority w:val="99"/>
    <w:unhideWhenUsed/>
    <w:rsid w:val="009827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276C"/>
  </w:style>
  <w:style w:type="paragraph" w:styleId="ListParagraph">
    <w:name w:val="List Paragraph"/>
    <w:basedOn w:val="Normal"/>
    <w:uiPriority w:val="34"/>
    <w:qFormat/>
    <w:rsid w:val="00E74AE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92CE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92CE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40B0B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A063E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F60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607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561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0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microsoft.com/office/2011/relationships/people" Target="peop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48</Pages>
  <Words>1671</Words>
  <Characters>9531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Tiny Arm</vt:lpstr>
    </vt:vector>
  </TitlesOfParts>
  <Company>TinyCircuits</Company>
  <LinksUpToDate>false</LinksUpToDate>
  <CharactersWithSpaces>11180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Tiny Arm</dc:title>
  <dc:subject>Assembly instructons</dc:subject>
  <dc:creator>Jason Marcum</dc:creator>
  <cp:keywords/>
  <dc:description/>
  <cp:lastModifiedBy>Laverena Wienclaw</cp:lastModifiedBy>
  <cp:revision>3</cp:revision>
  <cp:lastPrinted>2020-02-07T22:38:00Z</cp:lastPrinted>
  <dcterms:created xsi:type="dcterms:W3CDTF">2020-02-08T00:09:00Z</dcterms:created>
  <dcterms:modified xsi:type="dcterms:W3CDTF">2020-02-08T00:12:00Z</dcterms:modified>
</cp:coreProperties>
</file>